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F0A788" w14:textId="786304E5" w:rsidR="00D37EA8" w:rsidRDefault="00D37EA8" w:rsidP="00097526">
      <w:pPr>
        <w:ind w:firstLine="0"/>
        <w:jc w:val="center"/>
        <w:rPr>
          <w:lang w:val="ru-RU"/>
        </w:rPr>
      </w:pPr>
      <w:r w:rsidRPr="007971B3">
        <w:rPr>
          <w:lang w:val="ru-RU"/>
        </w:rPr>
        <w:t>Министерство образования Республики Беларусь</w:t>
      </w:r>
    </w:p>
    <w:p w14:paraId="09BFD07D" w14:textId="77777777" w:rsidR="00097526" w:rsidRPr="007971B3" w:rsidRDefault="00097526" w:rsidP="00097526">
      <w:pPr>
        <w:ind w:firstLine="0"/>
        <w:jc w:val="center"/>
        <w:rPr>
          <w:lang w:val="ru-RU"/>
        </w:rPr>
      </w:pPr>
    </w:p>
    <w:p w14:paraId="3957FD8C" w14:textId="77777777" w:rsidR="00D37EA8" w:rsidRPr="007971B3" w:rsidRDefault="00D37EA8" w:rsidP="00097526">
      <w:pPr>
        <w:ind w:firstLine="0"/>
        <w:jc w:val="center"/>
        <w:rPr>
          <w:lang w:val="ru-RU"/>
        </w:rPr>
      </w:pPr>
      <w:r w:rsidRPr="007971B3">
        <w:rPr>
          <w:lang w:val="ru-RU"/>
        </w:rPr>
        <w:t xml:space="preserve">Учреждение образования </w:t>
      </w:r>
      <w:r w:rsidRPr="007971B3">
        <w:rPr>
          <w:lang w:val="ru-RU"/>
        </w:rPr>
        <w:br/>
        <w:t xml:space="preserve">БЕЛОРУССКИЙ ГОСУДАРСТВЕННЫЙ УНИВЕРСИТЕТ </w:t>
      </w:r>
      <w:r w:rsidRPr="007971B3">
        <w:rPr>
          <w:lang w:val="ru-RU"/>
        </w:rPr>
        <w:br/>
        <w:t>ИНФОРМАТИКИ И РАДИОЭЛЕКТРОНИКИ</w:t>
      </w:r>
    </w:p>
    <w:p w14:paraId="7FA6C856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3C607B56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5C6861E4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2B8044E4" w14:textId="77777777" w:rsidR="00D37EA8" w:rsidRPr="007971B3" w:rsidRDefault="00D37EA8" w:rsidP="00097526">
      <w:pPr>
        <w:ind w:firstLine="0"/>
        <w:jc w:val="left"/>
        <w:rPr>
          <w:lang w:val="ru-RU"/>
        </w:rPr>
      </w:pPr>
      <w:r w:rsidRPr="007971B3">
        <w:rPr>
          <w:lang w:val="ru-RU"/>
        </w:rPr>
        <w:t>Факультет компьютерных систем и сетей</w:t>
      </w:r>
    </w:p>
    <w:p w14:paraId="72DFA93B" w14:textId="77777777" w:rsidR="00D37EA8" w:rsidRPr="007971B3" w:rsidRDefault="00D37EA8" w:rsidP="00097526">
      <w:pPr>
        <w:ind w:firstLine="0"/>
        <w:jc w:val="left"/>
        <w:rPr>
          <w:lang w:val="ru-RU"/>
        </w:rPr>
      </w:pPr>
    </w:p>
    <w:p w14:paraId="096C2470" w14:textId="77777777" w:rsidR="00D37EA8" w:rsidRPr="007971B3" w:rsidRDefault="00D37EA8" w:rsidP="00097526">
      <w:pPr>
        <w:ind w:firstLine="0"/>
        <w:jc w:val="left"/>
        <w:rPr>
          <w:lang w:val="ru-RU"/>
        </w:rPr>
      </w:pPr>
      <w:r w:rsidRPr="007971B3">
        <w:rPr>
          <w:lang w:val="ru-RU"/>
        </w:rPr>
        <w:t>Кафедра программного обеспечения информационных технологий</w:t>
      </w:r>
    </w:p>
    <w:p w14:paraId="14BE94A9" w14:textId="77777777" w:rsidR="00D37EA8" w:rsidRPr="007971B3" w:rsidRDefault="00D37EA8" w:rsidP="00097526">
      <w:pPr>
        <w:ind w:firstLine="0"/>
        <w:jc w:val="left"/>
        <w:rPr>
          <w:lang w:val="ru-RU"/>
        </w:rPr>
      </w:pPr>
    </w:p>
    <w:p w14:paraId="6E59E52B" w14:textId="4D33E8E1" w:rsidR="00D37EA8" w:rsidRPr="007971B3" w:rsidRDefault="00D37EA8" w:rsidP="00097526">
      <w:pPr>
        <w:ind w:firstLine="0"/>
        <w:jc w:val="left"/>
        <w:rPr>
          <w:lang w:val="ru-RU"/>
        </w:rPr>
      </w:pPr>
    </w:p>
    <w:p w14:paraId="09B9914B" w14:textId="77777777" w:rsidR="00D37EA8" w:rsidRPr="007971B3" w:rsidRDefault="00D37EA8" w:rsidP="00097526">
      <w:pPr>
        <w:ind w:firstLine="0"/>
        <w:jc w:val="left"/>
        <w:rPr>
          <w:lang w:val="ru-RU"/>
        </w:rPr>
      </w:pPr>
    </w:p>
    <w:p w14:paraId="2F07A8AA" w14:textId="77777777" w:rsidR="00D37EA8" w:rsidRPr="007971B3" w:rsidRDefault="00D37EA8" w:rsidP="00097526">
      <w:pPr>
        <w:ind w:firstLine="0"/>
        <w:jc w:val="left"/>
        <w:rPr>
          <w:lang w:val="ru-RU"/>
        </w:rPr>
      </w:pPr>
    </w:p>
    <w:p w14:paraId="53DE40FF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10705C2B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418C95D1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495C559B" w14:textId="77777777" w:rsidR="00D37EA8" w:rsidRPr="007971B3" w:rsidRDefault="00D37EA8" w:rsidP="00097526">
      <w:pPr>
        <w:ind w:firstLine="0"/>
        <w:jc w:val="center"/>
        <w:rPr>
          <w:lang w:val="ru-RU"/>
        </w:rPr>
      </w:pPr>
      <w:r w:rsidRPr="007971B3">
        <w:rPr>
          <w:lang w:val="ru-RU"/>
        </w:rPr>
        <w:t>ПОЯСНИТЕЛЬНАЯ ЗАПИСКА</w:t>
      </w:r>
    </w:p>
    <w:p w14:paraId="764CFD9D" w14:textId="77777777" w:rsidR="00D37EA8" w:rsidRPr="007971B3" w:rsidRDefault="00D37EA8" w:rsidP="00097526">
      <w:pPr>
        <w:ind w:firstLine="0"/>
        <w:jc w:val="center"/>
        <w:rPr>
          <w:lang w:val="ru-RU"/>
        </w:rPr>
      </w:pPr>
      <w:r w:rsidRPr="007971B3">
        <w:rPr>
          <w:lang w:val="ru-RU"/>
        </w:rPr>
        <w:t>к курсовому проекту</w:t>
      </w:r>
    </w:p>
    <w:p w14:paraId="02AA55DE" w14:textId="77777777" w:rsidR="00D37EA8" w:rsidRPr="007971B3" w:rsidRDefault="00D37EA8" w:rsidP="00097526">
      <w:pPr>
        <w:ind w:firstLine="0"/>
        <w:jc w:val="center"/>
        <w:rPr>
          <w:lang w:val="ru-RU"/>
        </w:rPr>
      </w:pPr>
      <w:r w:rsidRPr="007971B3">
        <w:rPr>
          <w:lang w:val="ru-RU"/>
        </w:rPr>
        <w:t>на тему</w:t>
      </w:r>
    </w:p>
    <w:p w14:paraId="5BACD36E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4ED04E50" w14:textId="6B81B0EB" w:rsidR="00D37EA8" w:rsidRPr="00251BE1" w:rsidRDefault="00251BE1" w:rsidP="00097526">
      <w:pPr>
        <w:ind w:firstLine="0"/>
        <w:jc w:val="center"/>
        <w:rPr>
          <w:lang w:val="ru-RU"/>
        </w:rPr>
      </w:pPr>
      <w:r w:rsidRPr="00251BE1">
        <w:rPr>
          <w:b/>
          <w:lang w:val="ru-RU"/>
        </w:rPr>
        <w:t>ПРОГРАММНОЕ СРЕДСТВО ДЛЯ РАБОТЫ С ПУТЕВЫМИ ЛИСТАМИ</w:t>
      </w:r>
    </w:p>
    <w:p w14:paraId="2859221D" w14:textId="77777777" w:rsidR="00D37EA8" w:rsidRPr="007971B3" w:rsidRDefault="00D37EA8" w:rsidP="00097526">
      <w:pPr>
        <w:ind w:firstLine="0"/>
        <w:jc w:val="center"/>
        <w:rPr>
          <w:lang w:val="ru-RU"/>
        </w:rPr>
      </w:pPr>
      <w:r w:rsidRPr="007971B3">
        <w:rPr>
          <w:lang w:val="ru-RU"/>
        </w:rPr>
        <w:t>БГУИР КП 1-40 01 01 026 ПЗ</w:t>
      </w:r>
    </w:p>
    <w:p w14:paraId="7E7E7E36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55BCC8FD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467776FD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701CA305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15A6F23A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40A754D7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6E6E97AA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23BD539D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313D7571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34EADAA6" w14:textId="59C42A2B" w:rsidR="00D37EA8" w:rsidRPr="007971B3" w:rsidRDefault="00097526" w:rsidP="00097526">
      <w:pPr>
        <w:tabs>
          <w:tab w:val="left" w:pos="7371"/>
        </w:tabs>
        <w:ind w:firstLine="0"/>
        <w:rPr>
          <w:lang w:val="ru-RU"/>
        </w:rPr>
      </w:pPr>
      <w:r>
        <w:rPr>
          <w:lang w:val="ru-RU"/>
        </w:rPr>
        <w:t>Студент</w:t>
      </w:r>
      <w:r>
        <w:rPr>
          <w:lang w:val="ru-RU"/>
        </w:rPr>
        <w:tab/>
      </w:r>
      <w:r w:rsidR="00D37EA8" w:rsidRPr="007971B3">
        <w:rPr>
          <w:lang w:val="ru-RU"/>
        </w:rPr>
        <w:t>М.</w:t>
      </w:r>
      <w:r w:rsidR="00251BE1">
        <w:rPr>
          <w:lang w:val="ru-RU"/>
        </w:rPr>
        <w:t xml:space="preserve"> </w:t>
      </w:r>
      <w:r w:rsidR="00D37EA8" w:rsidRPr="007971B3">
        <w:rPr>
          <w:lang w:val="ru-RU"/>
        </w:rPr>
        <w:t>А.</w:t>
      </w:r>
      <w:r w:rsidR="00251BE1">
        <w:rPr>
          <w:lang w:val="ru-RU"/>
        </w:rPr>
        <w:t xml:space="preserve"> Вашкевич</w:t>
      </w:r>
    </w:p>
    <w:p w14:paraId="30D2D119" w14:textId="77777777" w:rsidR="00D37EA8" w:rsidRPr="007971B3" w:rsidRDefault="00D37EA8" w:rsidP="00097526">
      <w:pPr>
        <w:ind w:firstLine="0"/>
        <w:rPr>
          <w:lang w:val="ru-RU"/>
        </w:rPr>
      </w:pPr>
    </w:p>
    <w:p w14:paraId="22AC67CD" w14:textId="0F07DBE9" w:rsidR="00D37EA8" w:rsidRPr="007971B3" w:rsidRDefault="00097526" w:rsidP="00251BE1">
      <w:pPr>
        <w:tabs>
          <w:tab w:val="left" w:pos="7371"/>
        </w:tabs>
        <w:ind w:firstLine="0"/>
        <w:rPr>
          <w:lang w:val="ru-RU"/>
        </w:rPr>
      </w:pPr>
      <w:r>
        <w:rPr>
          <w:lang w:val="ru-RU"/>
        </w:rPr>
        <w:t>Руководитель</w:t>
      </w:r>
      <w:r>
        <w:rPr>
          <w:lang w:val="ru-RU"/>
        </w:rPr>
        <w:tab/>
      </w:r>
      <w:r w:rsidR="00251BE1">
        <w:rPr>
          <w:lang w:val="ru-RU"/>
        </w:rPr>
        <w:t>Д. С. Шулицкий</w:t>
      </w:r>
    </w:p>
    <w:p w14:paraId="4B16F465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4AAAA720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0FDA47B3" w14:textId="77777777" w:rsidR="00D37EA8" w:rsidRPr="007971B3" w:rsidRDefault="00D37EA8" w:rsidP="00097526">
      <w:pPr>
        <w:ind w:firstLine="0"/>
        <w:jc w:val="center"/>
        <w:rPr>
          <w:lang w:val="ru-RU"/>
        </w:rPr>
      </w:pPr>
    </w:p>
    <w:p w14:paraId="43FD6609" w14:textId="01537D79" w:rsidR="00D37EA8" w:rsidRDefault="00D37EA8" w:rsidP="00097526">
      <w:pPr>
        <w:ind w:firstLine="0"/>
        <w:jc w:val="center"/>
        <w:rPr>
          <w:lang w:val="ru-RU"/>
        </w:rPr>
      </w:pPr>
    </w:p>
    <w:p w14:paraId="7B0146BF" w14:textId="62CD0001" w:rsidR="00097526" w:rsidRDefault="00097526" w:rsidP="00097526">
      <w:pPr>
        <w:ind w:firstLine="0"/>
        <w:jc w:val="center"/>
        <w:rPr>
          <w:lang w:val="ru-RU"/>
        </w:rPr>
      </w:pPr>
    </w:p>
    <w:p w14:paraId="11B07346" w14:textId="669E4584" w:rsidR="00097526" w:rsidRPr="007971B3" w:rsidRDefault="00097526" w:rsidP="00097526">
      <w:pPr>
        <w:ind w:firstLine="0"/>
        <w:jc w:val="center"/>
        <w:rPr>
          <w:lang w:val="ru-RU"/>
        </w:rPr>
      </w:pPr>
    </w:p>
    <w:p w14:paraId="0EBDA469" w14:textId="6C1E1AA6" w:rsidR="00D37EA8" w:rsidRPr="00097526" w:rsidRDefault="00D37EA8" w:rsidP="00097526">
      <w:pPr>
        <w:ind w:firstLine="0"/>
        <w:jc w:val="center"/>
        <w:rPr>
          <w:lang w:val="ru-RU"/>
        </w:rPr>
      </w:pPr>
      <w:r w:rsidRPr="007971B3">
        <w:rPr>
          <w:lang w:val="ru-RU"/>
        </w:rPr>
        <w:t>Минск 2019</w:t>
      </w:r>
      <w:r w:rsidRPr="007971B3">
        <w:rPr>
          <w:lang w:val="ru-RU"/>
        </w:rPr>
        <w:br w:type="page"/>
      </w:r>
      <w:r w:rsidRPr="00D37EA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74D659" wp14:editId="4D50138F">
                <wp:simplePos x="0" y="0"/>
                <wp:positionH relativeFrom="column">
                  <wp:posOffset>5600700</wp:posOffset>
                </wp:positionH>
                <wp:positionV relativeFrom="paragraph">
                  <wp:posOffset>181610</wp:posOffset>
                </wp:positionV>
                <wp:extent cx="914400" cy="914400"/>
                <wp:effectExtent l="0" t="0" r="0" b="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02AEE506" id="Rectangle 4" o:spid="_x0000_s1026" style="position:absolute;margin-left:441pt;margin-top:14.3pt;width:1in;height:1in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" stroked="f"/>
            </w:pict>
          </mc:Fallback>
        </mc:AlternateContent>
      </w:r>
    </w:p>
    <w:p w14:paraId="27883C09" w14:textId="77777777" w:rsidR="00D37EA8" w:rsidRPr="003D0C7A" w:rsidRDefault="00D37EA8" w:rsidP="007769AB">
      <w:pPr>
        <w:rPr>
          <w:lang w:val="ru-RU"/>
        </w:rPr>
        <w:sectPr w:rsidR="00D37EA8" w:rsidRPr="003D0C7A" w:rsidSect="00FD6A14">
          <w:pgSz w:w="11906" w:h="16838"/>
          <w:pgMar w:top="1134" w:right="851" w:bottom="1531" w:left="1701" w:header="708" w:footer="708" w:gutter="0"/>
          <w:cols w:space="708"/>
          <w:docGrid w:linePitch="381"/>
        </w:sectPr>
      </w:pPr>
    </w:p>
    <w:sdt>
      <w:sdtPr>
        <w:rPr>
          <w:b w:val="0"/>
          <w:caps/>
        </w:rPr>
        <w:id w:val="1165672147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3073EA34" w14:textId="77777777" w:rsidR="00A46297" w:rsidRPr="00C67403" w:rsidRDefault="00FE4860" w:rsidP="00FE6969">
          <w:pPr>
            <w:pStyle w:val="aff"/>
            <w:ind w:firstLine="0"/>
          </w:pPr>
          <w:r w:rsidRPr="005B70D8">
            <w:t>СОДЕРЖАНИЕ</w:t>
          </w:r>
        </w:p>
        <w:p w14:paraId="145100F6" w14:textId="471124FA" w:rsidR="00FE6969" w:rsidRDefault="00AE7F60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8766189" w:history="1">
            <w:r w:rsidR="00FE6969" w:rsidRPr="00EC7AA9">
              <w:rPr>
                <w:rStyle w:val="a5"/>
                <w:noProof/>
              </w:rPr>
              <w:t>Введение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_Toc8766189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5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029E9FD5" w14:textId="5CAF0DA7" w:rsidR="00FE6969" w:rsidRDefault="00BC20F7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0" w:history="1">
            <w:r w:rsidR="00FE6969" w:rsidRPr="00EC7AA9">
              <w:rPr>
                <w:rStyle w:val="a5"/>
                <w:noProof/>
              </w:rPr>
              <w:t>1 Анализ аналогов программного средства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_Toc8766190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6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1A666647" w14:textId="50D34554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1" w:history="1">
            <w:r w:rsidR="00FE6969" w:rsidRPr="00EC7AA9">
              <w:rPr>
                <w:rStyle w:val="a5"/>
                <w:noProof/>
              </w:rPr>
              <w:t>1.1 «Mahjong Titans»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_Toc8766191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6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656E789A" w14:textId="2D33051F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2" w:history="1">
            <w:r w:rsidR="00FE6969" w:rsidRPr="00EC7AA9">
              <w:rPr>
                <w:rStyle w:val="a5"/>
                <w:noProof/>
              </w:rPr>
              <w:t>1.2 «Microsoft Mahjong»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_Toc8766192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6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5A158F60" w14:textId="46C3459A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3" w:history="1">
            <w:r w:rsidR="00FE6969" w:rsidRPr="00EC7AA9">
              <w:rPr>
                <w:rStyle w:val="a5"/>
                <w:noProof/>
              </w:rPr>
              <w:t>1.3 «GNOME-Mahjongg»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_Toc8766193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7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082A3124" w14:textId="582262A7" w:rsidR="00FE6969" w:rsidRDefault="00BC20F7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4" w:history="1">
            <w:r w:rsidR="00FE6969" w:rsidRPr="00EC7AA9">
              <w:rPr>
                <w:rStyle w:val="a5"/>
                <w:noProof/>
              </w:rPr>
              <w:t>2 Цели и задачи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_Toc8766194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8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55ABEEB2" w14:textId="3347945F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5" w:history="1">
            <w:r w:rsidR="00FE6969" w:rsidRPr="00EC7AA9">
              <w:rPr>
                <w:rStyle w:val="a5"/>
                <w:noProof/>
              </w:rPr>
              <w:t>2.1 Цель курсовой работы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_Toc8766195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8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3FF0FA7B" w14:textId="34E51939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6" w:history="1">
            <w:r w:rsidR="00FE6969" w:rsidRPr="00EC7AA9">
              <w:rPr>
                <w:rStyle w:val="a5"/>
                <w:noProof/>
              </w:rPr>
              <w:t>2.2 Задачи курсовой работы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_Toc8766196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8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1AC61608" w14:textId="05B20183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7" w:history="1">
            <w:r w:rsidR="00FE6969" w:rsidRPr="00EC7AA9">
              <w:rPr>
                <w:rStyle w:val="a5"/>
                <w:noProof/>
              </w:rPr>
              <w:t>2.3 Необходимые ресурсы для курсовой работы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_Toc8766197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8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3C47E01D" w14:textId="350A81AA" w:rsidR="00FE6969" w:rsidRDefault="00BC20F7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8" w:history="1">
            <w:r w:rsidR="00FE6969" w:rsidRPr="00EC7AA9">
              <w:rPr>
                <w:rStyle w:val="a5"/>
                <w:noProof/>
              </w:rPr>
              <w:t>3 Разработка программного средства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_Toc8766198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9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2C6D7CA6" w14:textId="21D738CF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199" w:history="1">
            <w:r w:rsidR="00FE6969" w:rsidRPr="00EC7AA9">
              <w:rPr>
                <w:rStyle w:val="a5"/>
                <w:rFonts w:eastAsia="Calibri"/>
                <w:noProof/>
                <w:lang w:val="ru-RU"/>
              </w:rPr>
              <w:t>3.1 Структура программы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_Toc8766199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9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7F53A40C" w14:textId="0AB46196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0" w:history="1">
            <w:r w:rsidR="00FE6969" w:rsidRPr="00EC7AA9">
              <w:rPr>
                <w:rStyle w:val="a5"/>
                <w:noProof/>
              </w:rPr>
              <w:t>3.2 Интерфейс программного средства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_Toc8766200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9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46C965F5" w14:textId="7A2C3E0D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1" w:history="1">
            <w:r w:rsidR="00FE6969" w:rsidRPr="00EC7AA9">
              <w:rPr>
                <w:rStyle w:val="a5"/>
                <w:noProof/>
                <w:lang w:val="ru-RU"/>
              </w:rPr>
              <w:t xml:space="preserve">3.3 Класс </w:t>
            </w:r>
            <w:r w:rsidR="00FE6969" w:rsidRPr="00EC7AA9">
              <w:rPr>
                <w:rStyle w:val="a5"/>
                <w:noProof/>
              </w:rPr>
              <w:t>TTile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_Toc8766201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12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37593CC0" w14:textId="62384CF2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2" w:history="1">
            <w:r w:rsidR="00FE6969" w:rsidRPr="00EC7AA9">
              <w:rPr>
                <w:rStyle w:val="a5"/>
                <w:noProof/>
                <w:lang w:val="ru-RU"/>
              </w:rPr>
              <w:t xml:space="preserve">3.4 Класс </w:t>
            </w:r>
            <w:r w:rsidR="00FE6969" w:rsidRPr="00EC7AA9">
              <w:rPr>
                <w:rStyle w:val="a5"/>
                <w:noProof/>
              </w:rPr>
              <w:t>TEngine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_Toc8766202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13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757C55EF" w14:textId="25C6DE8F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3" w:history="1">
            <w:r w:rsidR="00FE6969" w:rsidRPr="00EC7AA9">
              <w:rPr>
                <w:rStyle w:val="a5"/>
                <w:noProof/>
                <w:lang w:val="ru-RU"/>
              </w:rPr>
              <w:t>3.5 Работа с таблицей рекордов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_Toc8766203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18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3DF996E7" w14:textId="32F102E6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4" w:history="1">
            <w:r w:rsidR="00FE6969" w:rsidRPr="00EC7AA9">
              <w:rPr>
                <w:rStyle w:val="a5"/>
                <w:noProof/>
                <w:lang w:val="ru-RU"/>
              </w:rPr>
              <w:t>3.6 Обработка отсутствия внешних ресурсов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_Toc8766204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20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2B1EF71B" w14:textId="58328C75" w:rsidR="00FE6969" w:rsidRDefault="00BC20F7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5" w:history="1">
            <w:r w:rsidR="00FE6969" w:rsidRPr="00EC7AA9">
              <w:rPr>
                <w:rStyle w:val="a5"/>
                <w:rFonts w:eastAsia="Calibri"/>
                <w:noProof/>
                <w:lang w:val="ru-RU"/>
              </w:rPr>
              <w:t>4 Тестирование программного средства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_Toc8766205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21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5DFAA2D2" w14:textId="53A9FAC9" w:rsidR="00FE6969" w:rsidRDefault="00BC20F7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6" w:history="1">
            <w:r w:rsidR="00FE6969" w:rsidRPr="00EC7AA9">
              <w:rPr>
                <w:rStyle w:val="a5"/>
                <w:rFonts w:eastAsia="Calibri"/>
                <w:noProof/>
                <w:lang w:val="ru-RU"/>
              </w:rPr>
              <w:t>5 Руководство пользователя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_Toc8766206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22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73452E39" w14:textId="5E1FD73D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7" w:history="1">
            <w:r w:rsidR="00FE6969" w:rsidRPr="00EC7AA9">
              <w:rPr>
                <w:rStyle w:val="a5"/>
                <w:noProof/>
                <w:lang w:val="ru-RU"/>
              </w:rPr>
              <w:t>5.1 Правила игры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_Toc8766207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22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400B3C0A" w14:textId="10B0C5A4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8" w:history="1">
            <w:r w:rsidR="00FE6969" w:rsidRPr="00EC7AA9">
              <w:rPr>
                <w:rStyle w:val="a5"/>
                <w:rFonts w:eastAsia="Calibri"/>
                <w:noProof/>
              </w:rPr>
              <w:t>5.2</w:t>
            </w:r>
            <w:r w:rsidR="00FE6969" w:rsidRPr="00EC7AA9">
              <w:rPr>
                <w:rStyle w:val="a5"/>
                <w:rFonts w:eastAsia="Calibri"/>
                <w:noProof/>
                <w:lang w:val="ru-RU"/>
              </w:rPr>
              <w:t xml:space="preserve"> Установка </w:t>
            </w:r>
            <w:r w:rsidR="00FE6969" w:rsidRPr="00EC7AA9">
              <w:rPr>
                <w:rStyle w:val="a5"/>
                <w:rFonts w:eastAsia="Calibri"/>
                <w:noProof/>
              </w:rPr>
              <w:t>программы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_Toc8766208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22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0A0B24E0" w14:textId="7999922E" w:rsidR="00FE6969" w:rsidRDefault="00BC20F7" w:rsidP="00FE6969">
          <w:pPr>
            <w:pStyle w:val="2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09" w:history="1">
            <w:r w:rsidR="00FE6969" w:rsidRPr="00EC7AA9">
              <w:rPr>
                <w:rStyle w:val="a5"/>
                <w:noProof/>
              </w:rPr>
              <w:t>5.3 Инструкция по использованию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_Toc8766209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22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689265A9" w14:textId="233B6194" w:rsidR="00FE6969" w:rsidRDefault="00BC20F7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10" w:history="1">
            <w:r w:rsidR="00FE6969" w:rsidRPr="00EC7AA9">
              <w:rPr>
                <w:rStyle w:val="a5"/>
                <w:noProof/>
              </w:rPr>
              <w:t>Заключение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_Toc8766210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25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5352FEC0" w14:textId="17CF317F" w:rsidR="00FE6969" w:rsidRDefault="00BC20F7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11" w:history="1">
            <w:r w:rsidR="00FE6969" w:rsidRPr="00EC7AA9">
              <w:rPr>
                <w:rStyle w:val="a5"/>
                <w:noProof/>
              </w:rPr>
              <w:t>Список использованных источников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_Toc8766211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26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3203FD58" w14:textId="7E16365A" w:rsidR="00FE6969" w:rsidRDefault="00BC20F7">
          <w:pPr>
            <w:pStyle w:val="12"/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ru-RU" w:eastAsia="ru-RU"/>
            </w:rPr>
          </w:pPr>
          <w:hyperlink w:anchor="_Toc8766212" w:history="1">
            <w:r w:rsidR="00FE6969" w:rsidRPr="00EC7AA9">
              <w:rPr>
                <w:rStyle w:val="a5"/>
                <w:noProof/>
              </w:rPr>
              <w:t>Приложение А</w:t>
            </w:r>
            <w:r w:rsidR="001E167D">
              <w:rPr>
                <w:rStyle w:val="a5"/>
                <w:noProof/>
                <w:lang w:val="ru-RU"/>
              </w:rPr>
              <w:t>.</w:t>
            </w:r>
            <w:r w:rsidR="00FE6969" w:rsidRPr="00EC7AA9">
              <w:rPr>
                <w:rStyle w:val="a5"/>
                <w:noProof/>
              </w:rPr>
              <w:t xml:space="preserve"> Исходный код программы</w:t>
            </w:r>
            <w:r w:rsidR="00FE6969">
              <w:rPr>
                <w:noProof/>
                <w:webHidden/>
              </w:rPr>
              <w:tab/>
            </w:r>
            <w:r w:rsidR="00FE6969">
              <w:rPr>
                <w:noProof/>
                <w:webHidden/>
              </w:rPr>
              <w:fldChar w:fldCharType="begin"/>
            </w:r>
            <w:r w:rsidR="00FE6969">
              <w:rPr>
                <w:noProof/>
                <w:webHidden/>
              </w:rPr>
              <w:instrText xml:space="preserve"> PAGEREF _Toc8766212 \h </w:instrText>
            </w:r>
            <w:r w:rsidR="00FE6969">
              <w:rPr>
                <w:noProof/>
                <w:webHidden/>
              </w:rPr>
            </w:r>
            <w:r w:rsidR="00FE6969">
              <w:rPr>
                <w:noProof/>
                <w:webHidden/>
              </w:rPr>
              <w:fldChar w:fldCharType="separate"/>
            </w:r>
            <w:r w:rsidR="00FE6969">
              <w:rPr>
                <w:noProof/>
                <w:webHidden/>
              </w:rPr>
              <w:t>27</w:t>
            </w:r>
            <w:r w:rsidR="00FE6969">
              <w:rPr>
                <w:noProof/>
                <w:webHidden/>
              </w:rPr>
              <w:fldChar w:fldCharType="end"/>
            </w:r>
          </w:hyperlink>
        </w:p>
        <w:p w14:paraId="0789E5E4" w14:textId="70FC262A" w:rsidR="00A46297" w:rsidRPr="00075092" w:rsidRDefault="00AE7F60" w:rsidP="007769AB">
          <w:r>
            <w:fldChar w:fldCharType="end"/>
          </w:r>
        </w:p>
      </w:sdtContent>
    </w:sdt>
    <w:p w14:paraId="5045020A" w14:textId="77777777" w:rsidR="00F33218" w:rsidRDefault="00DB0A93" w:rsidP="004E5D1D">
      <w:pPr>
        <w:pStyle w:val="0"/>
      </w:pPr>
      <w:bookmarkStart w:id="0" w:name="_Toc8766189"/>
      <w:r w:rsidRPr="004E5D1D">
        <w:lastRenderedPageBreak/>
        <w:t>Введение</w:t>
      </w:r>
      <w:bookmarkEnd w:id="0"/>
    </w:p>
    <w:p w14:paraId="3E2D55EC" w14:textId="77777777" w:rsidR="00BC20F7" w:rsidRPr="00BC20F7" w:rsidRDefault="00BC20F7" w:rsidP="007769AB">
      <w:pPr>
        <w:rPr>
          <w:ins w:id="1" w:author="Maxim Vashkevich" w:date="2019-12-26T08:47:00Z"/>
          <w:rPrChange w:id="2" w:author="Maxim Vashkevich" w:date="2019-12-26T08:50:00Z">
            <w:rPr>
              <w:ins w:id="3" w:author="Maxim Vashkevich" w:date="2019-12-26T08:47:00Z"/>
              <w:lang w:val="ru-RU"/>
            </w:rPr>
          </w:rPrChange>
        </w:rPr>
      </w:pPr>
    </w:p>
    <w:p w14:paraId="793D2DED" w14:textId="5C5B85EA" w:rsidR="00BE1CAA" w:rsidRPr="007971B3" w:rsidRDefault="008C534D" w:rsidP="007769AB">
      <w:pPr>
        <w:rPr>
          <w:lang w:val="ru-RU"/>
        </w:rPr>
      </w:pPr>
      <w:r w:rsidRPr="007971B3">
        <w:rPr>
          <w:lang w:val="ru-RU"/>
        </w:rPr>
        <w:t>Целью данного курсового проекта является ра</w:t>
      </w:r>
      <w:r w:rsidR="00251BE1">
        <w:rPr>
          <w:lang w:val="ru-RU"/>
        </w:rPr>
        <w:t>зработка программного средства для работы с путевыми листами</w:t>
      </w:r>
      <w:r w:rsidR="003A754E" w:rsidRPr="007971B3">
        <w:rPr>
          <w:lang w:val="ru-RU"/>
        </w:rPr>
        <w:t>.</w:t>
      </w:r>
    </w:p>
    <w:p w14:paraId="3B17DF8C" w14:textId="357819D4" w:rsidR="00F33218" w:rsidRDefault="00DB0A93" w:rsidP="007769AB">
      <w:pPr>
        <w:pStyle w:val="10"/>
      </w:pPr>
      <w:bookmarkStart w:id="4" w:name="_Toc8766190"/>
      <w:r w:rsidRPr="00075092">
        <w:lastRenderedPageBreak/>
        <w:t xml:space="preserve">Анализ </w:t>
      </w:r>
      <w:bookmarkEnd w:id="4"/>
      <w:r w:rsidR="00251BE1">
        <w:rPr>
          <w:lang w:val="ru-RU"/>
        </w:rPr>
        <w:t>Предметной области</w:t>
      </w:r>
    </w:p>
    <w:p w14:paraId="63A96FEB" w14:textId="29464718" w:rsidR="00265284" w:rsidRDefault="00251BE1" w:rsidP="007769AB">
      <w:pPr>
        <w:pStyle w:val="20"/>
        <w:rPr>
          <w:ins w:id="5" w:author="Maxim Vashkevich" w:date="2019-12-26T08:46:00Z"/>
          <w:lang w:val="ru-RU"/>
        </w:rPr>
      </w:pPr>
      <w:r>
        <w:rPr>
          <w:lang w:val="ru-RU"/>
        </w:rPr>
        <w:t>Обзор аналогов</w:t>
      </w:r>
    </w:p>
    <w:p w14:paraId="08221ADF" w14:textId="301FA111" w:rsidR="00BC20F7" w:rsidRDefault="00BC20F7" w:rsidP="00BC20F7">
      <w:pPr>
        <w:rPr>
          <w:ins w:id="6" w:author="Maxim Vashkevich" w:date="2019-12-26T08:50:00Z"/>
          <w:lang w:val="ru-RU"/>
        </w:rPr>
        <w:pPrChange w:id="7" w:author="Maxim Vashkevich" w:date="2019-12-26T08:46:00Z">
          <w:pPr>
            <w:pStyle w:val="20"/>
          </w:pPr>
        </w:pPrChange>
      </w:pPr>
      <w:ins w:id="8" w:author="Maxim Vashkevich" w:date="2019-12-26T08:46:00Z">
        <w:r>
          <w:rPr>
            <w:lang w:val="ru-RU"/>
          </w:rPr>
          <w:t xml:space="preserve">Существует множество программ для бухгалтерского учёта, каждая из которых имеет свои </w:t>
        </w:r>
      </w:ins>
      <w:ins w:id="9" w:author="Maxim Vashkevich" w:date="2019-12-26T08:47:00Z">
        <w:r>
          <w:rPr>
            <w:lang w:val="ru-RU"/>
          </w:rPr>
          <w:t>преимущества и недостатки.</w:t>
        </w:r>
      </w:ins>
    </w:p>
    <w:p w14:paraId="4872E21E" w14:textId="3790C732" w:rsidR="00BC20F7" w:rsidRPr="00364C73" w:rsidRDefault="0082193B" w:rsidP="00BC20F7">
      <w:pPr>
        <w:rPr>
          <w:ins w:id="10" w:author="Maxim Vashkevich" w:date="2019-12-26T09:11:00Z"/>
          <w:lang w:val="ru-RU"/>
          <w:rPrChange w:id="11" w:author="Maxim Vashkevich" w:date="2019-12-26T09:22:00Z">
            <w:rPr>
              <w:ins w:id="12" w:author="Maxim Vashkevich" w:date="2019-12-26T09:11:00Z"/>
              <w:lang w:val="ru-RU"/>
            </w:rPr>
          </w:rPrChange>
        </w:rPr>
        <w:pPrChange w:id="13" w:author="Maxim Vashkevich" w:date="2019-12-26T08:46:00Z">
          <w:pPr>
            <w:pStyle w:val="20"/>
          </w:pPr>
        </w:pPrChange>
      </w:pPr>
      <w:ins w:id="14" w:author="Maxim Vashkevich" w:date="2019-12-26T09:09:00Z">
        <w:r>
          <w:rPr>
            <w:lang w:val="ru-RU"/>
          </w:rPr>
          <w:t>На рисунке</w:t>
        </w:r>
      </w:ins>
      <w:ins w:id="15" w:author="Maxim Vashkevich" w:date="2019-12-26T09:15:00Z">
        <w:r w:rsidR="00774A54">
          <w:rPr>
            <w:lang w:val="ru-RU"/>
          </w:rPr>
          <w:t xml:space="preserve"> </w:t>
        </w:r>
        <w:r w:rsidR="00774A54">
          <w:rPr>
            <w:lang w:val="ru-RU"/>
          </w:rPr>
          <w:fldChar w:fldCharType="begin"/>
        </w:r>
        <w:r w:rsidR="00774A54">
          <w:rPr>
            <w:lang w:val="ru-RU"/>
          </w:rPr>
          <w:instrText xml:space="preserve"> REF рис_1С \h </w:instrText>
        </w:r>
        <w:r w:rsidR="00774A54">
          <w:rPr>
            <w:lang w:val="ru-RU"/>
          </w:rPr>
        </w:r>
      </w:ins>
      <w:r w:rsidR="00774A54">
        <w:rPr>
          <w:lang w:val="ru-RU"/>
        </w:rPr>
        <w:fldChar w:fldCharType="separate"/>
      </w:r>
      <w:ins w:id="16" w:author="Maxim Vashkevich" w:date="2019-12-26T09:15:00Z">
        <w:r w:rsidR="00774A54" w:rsidRPr="00774A54">
          <w:rPr>
            <w:noProof/>
            <w:lang w:val="ru-RU"/>
            <w:rPrChange w:id="17" w:author="Maxim Vashkevich" w:date="2019-12-26T09:15:00Z">
              <w:rPr>
                <w:noProof/>
              </w:rPr>
            </w:rPrChange>
          </w:rPr>
          <w:t>1</w:t>
        </w:r>
        <w:r w:rsidR="00774A54" w:rsidRPr="00774A54">
          <w:rPr>
            <w:lang w:val="ru-RU"/>
            <w:rPrChange w:id="18" w:author="Maxim Vashkevich" w:date="2019-12-26T09:15:00Z">
              <w:rPr/>
            </w:rPrChange>
          </w:rPr>
          <w:t>.</w:t>
        </w:r>
        <w:r w:rsidR="00774A54" w:rsidRPr="00774A54">
          <w:rPr>
            <w:noProof/>
            <w:lang w:val="ru-RU"/>
            <w:rPrChange w:id="19" w:author="Maxim Vashkevich" w:date="2019-12-26T09:15:00Z">
              <w:rPr>
                <w:noProof/>
              </w:rPr>
            </w:rPrChange>
          </w:rPr>
          <w:t>1</w:t>
        </w:r>
        <w:r w:rsidR="00774A54">
          <w:rPr>
            <w:lang w:val="ru-RU"/>
          </w:rPr>
          <w:fldChar w:fldCharType="end"/>
        </w:r>
      </w:ins>
      <w:ins w:id="20" w:author="Maxim Vashkevich" w:date="2019-12-26T09:14:00Z">
        <w:r w:rsidR="00774A54">
          <w:rPr>
            <w:lang w:val="ru-RU"/>
          </w:rPr>
          <w:fldChar w:fldCharType="begin"/>
        </w:r>
        <w:r w:rsidR="00774A54">
          <w:rPr>
            <w:lang w:val="ru-RU"/>
          </w:rPr>
          <w:instrText xml:space="preserve"> REF рис_1С \h </w:instrText>
        </w:r>
        <w:r w:rsidR="00774A54">
          <w:rPr>
            <w:lang w:val="ru-RU"/>
          </w:rPr>
        </w:r>
        <w:r w:rsidR="00774A54">
          <w:rPr>
            <w:lang w:val="ru-RU"/>
          </w:rPr>
          <w:fldChar w:fldCharType="end"/>
        </w:r>
        <w:r w:rsidR="00774A54">
          <w:rPr>
            <w:lang w:val="ru-RU"/>
          </w:rPr>
          <w:fldChar w:fldCharType="begin"/>
        </w:r>
        <w:r w:rsidR="00774A54">
          <w:rPr>
            <w:lang w:val="ru-RU"/>
          </w:rPr>
          <w:instrText xml:space="preserve"> REF рис_1С \h </w:instrText>
        </w:r>
        <w:r w:rsidR="00774A54">
          <w:rPr>
            <w:lang w:val="ru-RU"/>
          </w:rPr>
        </w:r>
        <w:r w:rsidR="00774A54">
          <w:rPr>
            <w:lang w:val="ru-RU"/>
          </w:rPr>
          <w:fldChar w:fldCharType="end"/>
        </w:r>
        <w:r w:rsidR="00774A54">
          <w:rPr>
            <w:lang w:val="ru-RU"/>
          </w:rPr>
          <w:fldChar w:fldCharType="begin"/>
        </w:r>
        <w:r w:rsidR="00774A54">
          <w:rPr>
            <w:lang w:val="ru-RU"/>
          </w:rPr>
          <w:instrText xml:space="preserve"> REF рис_1С \h </w:instrText>
        </w:r>
        <w:r w:rsidR="00774A54">
          <w:rPr>
            <w:lang w:val="ru-RU"/>
          </w:rPr>
        </w:r>
        <w:r w:rsidR="00774A54">
          <w:rPr>
            <w:lang w:val="ru-RU"/>
          </w:rPr>
          <w:fldChar w:fldCharType="end"/>
        </w:r>
        <w:r w:rsidR="00774A54">
          <w:rPr>
            <w:lang w:val="ru-RU"/>
          </w:rPr>
          <w:t xml:space="preserve"> </w:t>
        </w:r>
      </w:ins>
      <w:ins w:id="21" w:author="Maxim Vashkevich" w:date="2019-12-26T09:09:00Z">
        <w:r>
          <w:rPr>
            <w:lang w:val="ru-RU"/>
          </w:rPr>
          <w:t xml:space="preserve">представлен один из наиболее многофункциональных </w:t>
        </w:r>
      </w:ins>
      <w:ins w:id="22" w:author="Maxim Vashkevich" w:date="2019-12-26T09:10:00Z">
        <w:r>
          <w:rPr>
            <w:lang w:val="ru-RU"/>
          </w:rPr>
          <w:t xml:space="preserve">программных продуктов для бухгалтерского учёта </w:t>
        </w:r>
      </w:ins>
      <w:ins w:id="23" w:author="Maxim Vashkevich" w:date="2019-12-26T09:11:00Z">
        <w:r w:rsidR="00774A54">
          <w:rPr>
            <w:lang w:val="ru-RU"/>
          </w:rPr>
          <w:t>–</w:t>
        </w:r>
      </w:ins>
      <w:ins w:id="24" w:author="Maxim Vashkevich" w:date="2019-12-26T09:10:00Z">
        <w:r>
          <w:rPr>
            <w:lang w:val="ru-RU"/>
          </w:rPr>
          <w:t xml:space="preserve"> </w:t>
        </w:r>
      </w:ins>
      <w:ins w:id="25" w:author="Maxim Vashkevich" w:date="2019-12-26T09:11:00Z">
        <w:r w:rsidR="00774A54">
          <w:rPr>
            <w:lang w:val="ru-RU"/>
          </w:rPr>
          <w:t>1С:Предприятие.</w:t>
        </w:r>
      </w:ins>
      <w:ins w:id="26" w:author="Maxim Vashkevich" w:date="2019-12-26T09:20:00Z">
        <w:r w:rsidR="00774A54">
          <w:rPr>
            <w:lang w:val="ru-RU"/>
          </w:rPr>
          <w:t xml:space="preserve"> </w:t>
        </w:r>
      </w:ins>
      <w:ins w:id="27" w:author="Maxim Vashkevich" w:date="2019-12-26T09:21:00Z">
        <w:r w:rsidR="00774A54">
          <w:rPr>
            <w:lang w:val="ru-RU"/>
          </w:rPr>
          <w:t xml:space="preserve">Он является </w:t>
        </w:r>
        <w:r w:rsidR="00364C73">
          <w:rPr>
            <w:lang w:val="ru-RU"/>
          </w:rPr>
          <w:t xml:space="preserve">программной оболочкой над базой данных. Существуют версии для </w:t>
        </w:r>
      </w:ins>
      <w:ins w:id="28" w:author="Maxim Vashkevich" w:date="2019-12-26T09:22:00Z">
        <w:r w:rsidR="00364C73">
          <w:t>Microsoft</w:t>
        </w:r>
        <w:r w:rsidR="00364C73" w:rsidRPr="00364C73">
          <w:rPr>
            <w:lang w:val="ru-RU"/>
            <w:rPrChange w:id="29" w:author="Maxim Vashkevich" w:date="2019-12-26T09:22:00Z">
              <w:rPr/>
            </w:rPrChange>
          </w:rPr>
          <w:t xml:space="preserve"> </w:t>
        </w:r>
        <w:r w:rsidR="00364C73">
          <w:t>Windows</w:t>
        </w:r>
        <w:r w:rsidR="00364C73" w:rsidRPr="00364C73">
          <w:rPr>
            <w:lang w:val="ru-RU"/>
            <w:rPrChange w:id="30" w:author="Maxim Vashkevich" w:date="2019-12-26T09:22:00Z">
              <w:rPr/>
            </w:rPrChange>
          </w:rPr>
          <w:t xml:space="preserve">, </w:t>
        </w:r>
        <w:r w:rsidR="00364C73">
          <w:t>Linux</w:t>
        </w:r>
        <w:r w:rsidR="00364C73" w:rsidRPr="00364C73">
          <w:rPr>
            <w:lang w:val="ru-RU"/>
            <w:rPrChange w:id="31" w:author="Maxim Vashkevich" w:date="2019-12-26T09:22:00Z">
              <w:rPr/>
            </w:rPrChange>
          </w:rPr>
          <w:t xml:space="preserve"> </w:t>
        </w:r>
        <w:r w:rsidR="00364C73">
          <w:rPr>
            <w:lang w:val="ru-RU"/>
          </w:rPr>
          <w:t xml:space="preserve">и </w:t>
        </w:r>
        <w:r w:rsidR="00364C73">
          <w:t>Mac</w:t>
        </w:r>
        <w:r w:rsidR="00364C73" w:rsidRPr="00364C73">
          <w:rPr>
            <w:lang w:val="ru-RU"/>
            <w:rPrChange w:id="32" w:author="Maxim Vashkevich" w:date="2019-12-26T09:22:00Z">
              <w:rPr/>
            </w:rPrChange>
          </w:rPr>
          <w:t xml:space="preserve"> </w:t>
        </w:r>
        <w:r w:rsidR="00364C73">
          <w:t>OS</w:t>
        </w:r>
        <w:r w:rsidR="00364C73" w:rsidRPr="00364C73">
          <w:rPr>
            <w:lang w:val="ru-RU"/>
            <w:rPrChange w:id="33" w:author="Maxim Vashkevich" w:date="2019-12-26T09:22:00Z">
              <w:rPr/>
            </w:rPrChange>
          </w:rPr>
          <w:t xml:space="preserve"> </w:t>
        </w:r>
        <w:r w:rsidR="00364C73">
          <w:t>X</w:t>
        </w:r>
        <w:r w:rsidR="00364C73" w:rsidRPr="00364C73">
          <w:rPr>
            <w:lang w:val="ru-RU"/>
            <w:rPrChange w:id="34" w:author="Maxim Vashkevich" w:date="2019-12-26T09:22:00Z">
              <w:rPr/>
            </w:rPrChange>
          </w:rPr>
          <w:t>.</w:t>
        </w:r>
      </w:ins>
    </w:p>
    <w:p w14:paraId="599AA8D6" w14:textId="77777777" w:rsidR="00774A54" w:rsidRDefault="00774A54" w:rsidP="00774A54">
      <w:pPr>
        <w:pStyle w:val="af6"/>
        <w:rPr>
          <w:ins w:id="35" w:author="Maxim Vashkevich" w:date="2019-12-26T09:13:00Z"/>
        </w:rPr>
        <w:pPrChange w:id="36" w:author="Maxim Vashkevich" w:date="2019-12-26T09:13:00Z">
          <w:pPr>
            <w:pStyle w:val="af6"/>
          </w:pPr>
        </w:pPrChange>
      </w:pPr>
      <w:ins w:id="37" w:author="Maxim Vashkevich" w:date="2019-12-26T09:11:00Z">
        <w:r>
          <w:drawing>
            <wp:inline distT="0" distB="0" distL="0" distR="0" wp14:anchorId="6F894353" wp14:editId="319E8D07">
              <wp:extent cx="5939790" cy="4470702"/>
              <wp:effectExtent l="0" t="0" r="3810" b="6350"/>
              <wp:docPr id="3" name="Рисунок 3" descr="http://static.1c.ru/news/images/img26135-1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 descr="http://static.1c.ru/news/images/img26135-1.png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9790" cy="447070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7029851" w14:textId="41C91EAF" w:rsidR="00774A54" w:rsidRDefault="00774A54" w:rsidP="00774A54">
      <w:pPr>
        <w:pStyle w:val="af1"/>
        <w:rPr>
          <w:ins w:id="38" w:author="Maxim Vashkevich" w:date="2019-12-26T09:15:00Z"/>
          <w:lang w:val="ru-RU"/>
        </w:rPr>
        <w:pPrChange w:id="39" w:author="Maxim Vashkevich" w:date="2019-12-26T09:13:00Z">
          <w:pPr>
            <w:pStyle w:val="20"/>
          </w:pPr>
        </w:pPrChange>
      </w:pPr>
      <w:ins w:id="40" w:author="Maxim Vashkevich" w:date="2019-12-26T09:13:00Z">
        <w:r w:rsidRPr="00774A54">
          <w:rPr>
            <w:lang w:val="ru-RU"/>
            <w:rPrChange w:id="41" w:author="Maxim Vashkevich" w:date="2019-12-26T09:15:00Z">
              <w:rPr/>
            </w:rPrChange>
          </w:rPr>
          <w:t xml:space="preserve">Рисунок </w:t>
        </w:r>
        <w:bookmarkStart w:id="42" w:name="рис_1С"/>
        <w:r>
          <w:fldChar w:fldCharType="begin"/>
        </w:r>
        <w:r w:rsidRPr="00774A54">
          <w:rPr>
            <w:lang w:val="ru-RU"/>
            <w:rPrChange w:id="43" w:author="Maxim Vashkevich" w:date="2019-12-26T09:15:00Z">
              <w:rPr/>
            </w:rPrChange>
          </w:rPr>
          <w:instrText xml:space="preserve"> </w:instrText>
        </w:r>
        <w:r>
          <w:instrText>STYLEREF</w:instrText>
        </w:r>
        <w:r w:rsidRPr="00774A54">
          <w:rPr>
            <w:lang w:val="ru-RU"/>
            <w:rPrChange w:id="44" w:author="Maxim Vashkevich" w:date="2019-12-26T09:15:00Z">
              <w:rPr/>
            </w:rPrChange>
          </w:rPr>
          <w:instrText xml:space="preserve"> 1 \</w:instrText>
        </w:r>
        <w:r>
          <w:instrText>s</w:instrText>
        </w:r>
        <w:r w:rsidRPr="00774A54">
          <w:rPr>
            <w:lang w:val="ru-RU"/>
            <w:rPrChange w:id="45" w:author="Maxim Vashkevich" w:date="2019-12-26T09:15:00Z">
              <w:rPr/>
            </w:rPrChange>
          </w:rPr>
          <w:instrText xml:space="preserve"> </w:instrText>
        </w:r>
      </w:ins>
      <w:r>
        <w:fldChar w:fldCharType="separate"/>
      </w:r>
      <w:r w:rsidRPr="00774A54">
        <w:rPr>
          <w:noProof/>
          <w:lang w:val="ru-RU"/>
          <w:rPrChange w:id="46" w:author="Maxim Vashkevich" w:date="2019-12-26T09:15:00Z">
            <w:rPr>
              <w:noProof/>
            </w:rPr>
          </w:rPrChange>
        </w:rPr>
        <w:t>1</w:t>
      </w:r>
      <w:ins w:id="47" w:author="Maxim Vashkevich" w:date="2019-12-26T09:13:00Z">
        <w:r>
          <w:fldChar w:fldCharType="end"/>
        </w:r>
        <w:r w:rsidRPr="00774A54">
          <w:rPr>
            <w:lang w:val="ru-RU"/>
            <w:rPrChange w:id="48" w:author="Maxim Vashkevich" w:date="2019-12-26T09:15:00Z">
              <w:rPr/>
            </w:rPrChange>
          </w:rPr>
          <w:t>.</w:t>
        </w:r>
        <w:r>
          <w:fldChar w:fldCharType="begin"/>
        </w:r>
        <w:r w:rsidRPr="00774A54">
          <w:rPr>
            <w:lang w:val="ru-RU"/>
            <w:rPrChange w:id="49" w:author="Maxim Vashkevich" w:date="2019-12-26T09:15:00Z">
              <w:rPr/>
            </w:rPrChange>
          </w:rPr>
          <w:instrText xml:space="preserve"> </w:instrText>
        </w:r>
        <w:r>
          <w:instrText>SEQ</w:instrText>
        </w:r>
        <w:r w:rsidRPr="00774A54">
          <w:rPr>
            <w:lang w:val="ru-RU"/>
            <w:rPrChange w:id="50" w:author="Maxim Vashkevich" w:date="2019-12-26T09:15:00Z">
              <w:rPr/>
            </w:rPrChange>
          </w:rPr>
          <w:instrText xml:space="preserve"> Рисунок \* </w:instrText>
        </w:r>
        <w:r>
          <w:instrText>ARABIC</w:instrText>
        </w:r>
        <w:r w:rsidRPr="00774A54">
          <w:rPr>
            <w:lang w:val="ru-RU"/>
            <w:rPrChange w:id="51" w:author="Maxim Vashkevich" w:date="2019-12-26T09:15:00Z">
              <w:rPr/>
            </w:rPrChange>
          </w:rPr>
          <w:instrText xml:space="preserve"> \</w:instrText>
        </w:r>
        <w:r>
          <w:instrText>s</w:instrText>
        </w:r>
        <w:r w:rsidRPr="00774A54">
          <w:rPr>
            <w:lang w:val="ru-RU"/>
            <w:rPrChange w:id="52" w:author="Maxim Vashkevich" w:date="2019-12-26T09:15:00Z">
              <w:rPr/>
            </w:rPrChange>
          </w:rPr>
          <w:instrText xml:space="preserve"> 1 </w:instrText>
        </w:r>
      </w:ins>
      <w:r>
        <w:fldChar w:fldCharType="separate"/>
      </w:r>
      <w:ins w:id="53" w:author="Maxim Vashkevich" w:date="2019-12-26T09:13:00Z">
        <w:r w:rsidRPr="00774A54">
          <w:rPr>
            <w:noProof/>
            <w:lang w:val="ru-RU"/>
            <w:rPrChange w:id="54" w:author="Maxim Vashkevich" w:date="2019-12-26T09:15:00Z">
              <w:rPr>
                <w:noProof/>
              </w:rPr>
            </w:rPrChange>
          </w:rPr>
          <w:t>1</w:t>
        </w:r>
        <w:r>
          <w:fldChar w:fldCharType="end"/>
        </w:r>
      </w:ins>
      <w:bookmarkEnd w:id="42"/>
      <w:ins w:id="55" w:author="Maxim Vashkevich" w:date="2019-12-26T09:15:00Z">
        <w:r>
          <w:rPr>
            <w:lang w:val="ru-RU"/>
          </w:rPr>
          <w:t>. 1</w:t>
        </w:r>
        <w:proofErr w:type="gramStart"/>
        <w:r>
          <w:rPr>
            <w:lang w:val="ru-RU"/>
          </w:rPr>
          <w:t>С:Предприятие</w:t>
        </w:r>
        <w:proofErr w:type="gramEnd"/>
      </w:ins>
    </w:p>
    <w:p w14:paraId="4F4E4326" w14:textId="1BFA31DD" w:rsidR="00774A54" w:rsidRDefault="00774A54" w:rsidP="00774A54">
      <w:pPr>
        <w:rPr>
          <w:ins w:id="56" w:author="Maxim Vashkevich" w:date="2019-12-26T09:20:00Z"/>
          <w:lang w:val="ru-RU"/>
        </w:rPr>
        <w:pPrChange w:id="57" w:author="Maxim Vashkevich" w:date="2019-12-26T09:18:00Z">
          <w:pPr>
            <w:pStyle w:val="20"/>
          </w:pPr>
        </w:pPrChange>
      </w:pPr>
      <w:ins w:id="58" w:author="Maxim Vashkevich" w:date="2019-12-26T09:15:00Z">
        <w:r>
          <w:rPr>
            <w:lang w:val="ru-RU"/>
          </w:rPr>
          <w:t>Это приложение позволяет вести учёт данных любой сложности</w:t>
        </w:r>
      </w:ins>
      <w:ins w:id="59" w:author="Maxim Vashkevich" w:date="2019-12-26T09:16:00Z">
        <w:r>
          <w:rPr>
            <w:lang w:val="ru-RU"/>
          </w:rPr>
          <w:t xml:space="preserve">, но из-за </w:t>
        </w:r>
      </w:ins>
      <w:ins w:id="60" w:author="Maxim Vashkevich" w:date="2019-12-26T09:17:00Z">
        <w:r>
          <w:rPr>
            <w:lang w:val="ru-RU"/>
          </w:rPr>
          <w:t>этого оно тяжело в настройке и при эксплуатации необходимо часто вводить дублирующиеся данные</w:t>
        </w:r>
      </w:ins>
      <w:ins w:id="61" w:author="Maxim Vashkevich" w:date="2019-12-26T09:18:00Z">
        <w:r>
          <w:rPr>
            <w:lang w:val="ru-RU"/>
          </w:rPr>
          <w:t>.</w:t>
        </w:r>
      </w:ins>
    </w:p>
    <w:p w14:paraId="6857A0EF" w14:textId="77777777" w:rsidR="00774A54" w:rsidRPr="00774A54" w:rsidRDefault="00774A54" w:rsidP="00774A54">
      <w:pPr>
        <w:rPr>
          <w:ins w:id="62" w:author="Maxim Vashkevich" w:date="2019-12-26T09:12:00Z"/>
          <w:lang w:val="ru-RU"/>
          <w:rPrChange w:id="63" w:author="Maxim Vashkevich" w:date="2019-12-26T09:15:00Z">
            <w:rPr>
              <w:ins w:id="64" w:author="Maxim Vashkevich" w:date="2019-12-26T09:12:00Z"/>
              <w:lang w:val="ru-RU"/>
            </w:rPr>
          </w:rPrChange>
        </w:rPr>
        <w:pPrChange w:id="65" w:author="Maxim Vashkevich" w:date="2019-12-26T09:18:00Z">
          <w:pPr>
            <w:pStyle w:val="20"/>
          </w:pPr>
        </w:pPrChange>
      </w:pPr>
    </w:p>
    <w:p w14:paraId="0E4EBEC8" w14:textId="72D1B762" w:rsidR="00774A54" w:rsidRPr="00774A54" w:rsidRDefault="00774A54" w:rsidP="00774A54">
      <w:pPr>
        <w:pStyle w:val="af1"/>
        <w:rPr>
          <w:lang w:val="ru-RU"/>
          <w:rPrChange w:id="66" w:author="Maxim Vashkevich" w:date="2019-12-26T09:11:00Z">
            <w:rPr/>
          </w:rPrChange>
        </w:rPr>
        <w:pPrChange w:id="67" w:author="Maxim Vashkevich" w:date="2019-12-26T09:12:00Z">
          <w:pPr>
            <w:pStyle w:val="20"/>
          </w:pPr>
        </w:pPrChange>
      </w:pPr>
    </w:p>
    <w:p w14:paraId="10C25276" w14:textId="0D144972" w:rsidR="00F33218" w:rsidRDefault="00251BE1" w:rsidP="00251BE1">
      <w:pPr>
        <w:pStyle w:val="20"/>
        <w:rPr>
          <w:ins w:id="68" w:author="Maxim Vashkevich" w:date="2019-12-26T08:50:00Z"/>
          <w:lang w:val="ru-RU"/>
        </w:rPr>
      </w:pPr>
      <w:r>
        <w:rPr>
          <w:lang w:val="ru-RU"/>
        </w:rPr>
        <w:lastRenderedPageBreak/>
        <w:t>Постановка задачи</w:t>
      </w:r>
    </w:p>
    <w:p w14:paraId="5E526078" w14:textId="044DDE1D" w:rsidR="00BC20F7" w:rsidRPr="00BC20F7" w:rsidDel="00FF33CE" w:rsidRDefault="00BC20F7" w:rsidP="00BC20F7">
      <w:pPr>
        <w:rPr>
          <w:del w:id="69" w:author="Maxim Vashkevich" w:date="2019-12-26T14:50:00Z"/>
          <w:lang w:val="ru-RU"/>
          <w:rPrChange w:id="70" w:author="Maxim Vashkevich" w:date="2019-12-26T08:50:00Z">
            <w:rPr>
              <w:del w:id="71" w:author="Maxim Vashkevich" w:date="2019-12-26T14:50:00Z"/>
            </w:rPr>
          </w:rPrChange>
        </w:rPr>
        <w:pPrChange w:id="72" w:author="Maxim Vashkevich" w:date="2019-12-26T08:50:00Z">
          <w:pPr>
            <w:pStyle w:val="20"/>
          </w:pPr>
        </w:pPrChange>
      </w:pPr>
    </w:p>
    <w:p w14:paraId="47418151" w14:textId="1DC142B9" w:rsidR="00FA67CE" w:rsidRPr="00251BE1" w:rsidRDefault="00FA67CE" w:rsidP="007769AB">
      <w:pPr>
        <w:rPr>
          <w:lang w:val="ru-RU"/>
        </w:rPr>
      </w:pPr>
      <w:bookmarkStart w:id="73" w:name="_GoBack"/>
      <w:bookmarkEnd w:id="73"/>
      <w:r w:rsidRPr="007971B3">
        <w:rPr>
          <w:lang w:val="ru-RU"/>
        </w:rPr>
        <w:t xml:space="preserve">Целью данного курсового проекта является написание игрового программного средства </w:t>
      </w:r>
      <w:r w:rsidR="00251BE1" w:rsidRPr="00251BE1">
        <w:rPr>
          <w:lang w:val="ru-RU"/>
        </w:rPr>
        <w:t>для работы с путевыми листами</w:t>
      </w:r>
      <w:r w:rsidR="00251BE1">
        <w:rPr>
          <w:lang w:val="ru-RU"/>
        </w:rPr>
        <w:t>.</w:t>
      </w:r>
    </w:p>
    <w:p w14:paraId="390D75BA" w14:textId="77777777" w:rsidR="00FA67CE" w:rsidRPr="007971B3" w:rsidRDefault="00FA67CE" w:rsidP="007769AB">
      <w:pPr>
        <w:rPr>
          <w:lang w:val="ru-RU"/>
        </w:rPr>
      </w:pPr>
      <w:r w:rsidRPr="007971B3">
        <w:rPr>
          <w:lang w:val="ru-RU"/>
        </w:rPr>
        <w:t>В результате анализа предметной области и сравнения аналогов программного средства были поставлены следующие задачи:</w:t>
      </w:r>
    </w:p>
    <w:p w14:paraId="546A285A" w14:textId="274CB0A2" w:rsidR="00390E88" w:rsidRPr="00F87924" w:rsidRDefault="00390E88" w:rsidP="001E167D">
      <w:pPr>
        <w:pStyle w:val="1"/>
      </w:pPr>
      <w:r w:rsidRPr="00F87924">
        <w:t>реализовать:</w:t>
      </w:r>
    </w:p>
    <w:p w14:paraId="64C37D7E" w14:textId="7EC0B518" w:rsidR="00BE1CAA" w:rsidRDefault="00251BE1" w:rsidP="005D3111">
      <w:pPr>
        <w:pStyle w:val="2"/>
      </w:pPr>
      <w:r>
        <w:t>интерфейс приложения;</w:t>
      </w:r>
    </w:p>
    <w:p w14:paraId="41F065AF" w14:textId="1DD1CF01" w:rsidR="00251BE1" w:rsidRPr="00F87924" w:rsidRDefault="00251BE1" w:rsidP="00BC20F7">
      <w:pPr>
        <w:pStyle w:val="2"/>
      </w:pPr>
      <w:r>
        <w:t>возможность добавления путевых листов, водителей, тонно-километров, счетов</w:t>
      </w:r>
      <w:ins w:id="74" w:author="Maxim Vashkevich" w:date="2019-12-26T08:42:00Z">
        <w:r w:rsidR="00BC20F7">
          <w:t>;</w:t>
        </w:r>
      </w:ins>
      <w:del w:id="75" w:author="Maxim Vashkevich" w:date="2019-12-26T08:41:00Z">
        <w:r w:rsidDel="00BC20F7">
          <w:delText>.</w:delText>
        </w:r>
      </w:del>
    </w:p>
    <w:p w14:paraId="3AB227E9" w14:textId="77777777" w:rsidR="00390E88" w:rsidRPr="00F87924" w:rsidRDefault="00390E88" w:rsidP="001E167D">
      <w:pPr>
        <w:pStyle w:val="1"/>
      </w:pPr>
      <w:r w:rsidRPr="00F87924">
        <w:t>разработать:</w:t>
      </w:r>
    </w:p>
    <w:p w14:paraId="5FB1E704" w14:textId="605A2FD3" w:rsidR="00390E88" w:rsidRPr="005D3111" w:rsidDel="00BC20F7" w:rsidRDefault="00A4290C" w:rsidP="005D3111">
      <w:pPr>
        <w:pStyle w:val="2"/>
        <w:rPr>
          <w:del w:id="76" w:author="Maxim Vashkevich" w:date="2019-12-26T08:44:00Z"/>
        </w:rPr>
      </w:pPr>
      <w:ins w:id="77" w:author="Maxim Vashkevich" w:date="2019-12-26T08:53:00Z">
        <w:r>
          <w:t>алгоритмы работы с базой данных.</w:t>
        </w:r>
      </w:ins>
      <w:del w:id="78" w:author="Maxim Vashkevich" w:date="2019-12-26T08:44:00Z">
        <w:r w:rsidR="00390E88" w:rsidRPr="005D3111" w:rsidDel="00BC20F7">
          <w:delText>генератор карты на основе раскладки;</w:delText>
        </w:r>
      </w:del>
    </w:p>
    <w:p w14:paraId="46F86855" w14:textId="1B508466" w:rsidR="00390E88" w:rsidRPr="00F87924" w:rsidDel="00BC20F7" w:rsidRDefault="00390E88" w:rsidP="005D3111">
      <w:pPr>
        <w:pStyle w:val="2"/>
        <w:rPr>
          <w:del w:id="79" w:author="Maxim Vashkevich" w:date="2019-12-26T08:44:00Z"/>
        </w:rPr>
      </w:pPr>
      <w:del w:id="80" w:author="Maxim Vashkevich" w:date="2019-12-26T08:44:00Z">
        <w:r w:rsidRPr="00F87924" w:rsidDel="00BC20F7">
          <w:delText>алгоритм проверки возможности хода;</w:delText>
        </w:r>
      </w:del>
    </w:p>
    <w:p w14:paraId="42C76397" w14:textId="1587ECD7" w:rsidR="00390E88" w:rsidRPr="005D3111" w:rsidDel="00BC20F7" w:rsidRDefault="00390E88" w:rsidP="005D3111">
      <w:pPr>
        <w:pStyle w:val="2"/>
        <w:rPr>
          <w:del w:id="81" w:author="Maxim Vashkevich" w:date="2019-12-26T08:44:00Z"/>
        </w:rPr>
      </w:pPr>
      <w:del w:id="82" w:author="Maxim Vashkevich" w:date="2019-12-26T08:44:00Z">
        <w:r w:rsidRPr="005D3111" w:rsidDel="00BC20F7">
          <w:delText>систему удаления фишек с карты по нажатию;</w:delText>
        </w:r>
      </w:del>
    </w:p>
    <w:p w14:paraId="7644621B" w14:textId="7BB50081" w:rsidR="00390E88" w:rsidRPr="00F87924" w:rsidDel="00BC20F7" w:rsidRDefault="00390E88" w:rsidP="005D3111">
      <w:pPr>
        <w:pStyle w:val="2"/>
        <w:rPr>
          <w:del w:id="83" w:author="Maxim Vashkevich" w:date="2019-12-26T08:44:00Z"/>
        </w:rPr>
      </w:pPr>
      <w:del w:id="84" w:author="Maxim Vashkevich" w:date="2019-12-26T08:44:00Z">
        <w:r w:rsidRPr="00F87924" w:rsidDel="00BC20F7">
          <w:delText>таймер;</w:delText>
        </w:r>
      </w:del>
    </w:p>
    <w:p w14:paraId="3874A63D" w14:textId="561E51EA" w:rsidR="00390E88" w:rsidRPr="00F87924" w:rsidRDefault="00390E88" w:rsidP="005D3111">
      <w:pPr>
        <w:pStyle w:val="2"/>
      </w:pPr>
      <w:del w:id="85" w:author="Maxim Vashkevich" w:date="2019-12-26T08:44:00Z">
        <w:r w:rsidRPr="00F87924" w:rsidDel="00BC20F7">
          <w:delText>систему поиска доступных фишек.</w:delText>
        </w:r>
      </w:del>
    </w:p>
    <w:p w14:paraId="6E1A3285" w14:textId="418B5013" w:rsidR="00DB0A93" w:rsidRPr="00BC20F7" w:rsidRDefault="00DB0A93" w:rsidP="007769AB">
      <w:pPr>
        <w:pStyle w:val="20"/>
        <w:rPr>
          <w:lang w:val="ru-RU"/>
          <w:rPrChange w:id="86" w:author="Maxim Vashkevich" w:date="2019-12-26T08:45:00Z">
            <w:rPr/>
          </w:rPrChange>
        </w:rPr>
      </w:pPr>
      <w:bookmarkStart w:id="87" w:name="_Toc482467321"/>
      <w:bookmarkStart w:id="88" w:name="_Toc8766197"/>
      <w:r w:rsidRPr="00BC20F7">
        <w:rPr>
          <w:lang w:val="ru-RU"/>
          <w:rPrChange w:id="89" w:author="Maxim Vashkevich" w:date="2019-12-26T08:45:00Z">
            <w:rPr/>
          </w:rPrChange>
        </w:rPr>
        <w:t>Необходимые ресурсы для курсовой работы</w:t>
      </w:r>
      <w:bookmarkEnd w:id="87"/>
      <w:bookmarkEnd w:id="88"/>
    </w:p>
    <w:p w14:paraId="7E1119A4" w14:textId="40430251" w:rsidR="005B3572" w:rsidRDefault="005B3572" w:rsidP="007769AB">
      <w:pPr>
        <w:rPr>
          <w:lang w:val="ru-RU"/>
        </w:rPr>
      </w:pPr>
      <w:r w:rsidRPr="007971B3">
        <w:rPr>
          <w:lang w:val="ru-RU"/>
        </w:rPr>
        <w:t xml:space="preserve">Для разработки программного средства </w:t>
      </w:r>
      <w:r w:rsidR="00390E88" w:rsidRPr="007971B3">
        <w:rPr>
          <w:lang w:val="ru-RU"/>
        </w:rPr>
        <w:t>будет использоваться</w:t>
      </w:r>
      <w:r w:rsidRPr="007971B3">
        <w:rPr>
          <w:lang w:val="ru-RU"/>
        </w:rPr>
        <w:t xml:space="preserve"> язык программирования </w:t>
      </w:r>
      <w:r w:rsidR="00251BE1">
        <w:t>C</w:t>
      </w:r>
      <w:r w:rsidRPr="007971B3">
        <w:rPr>
          <w:lang w:val="ru-RU"/>
        </w:rPr>
        <w:t xml:space="preserve"> и среда разработки </w:t>
      </w:r>
      <w:r w:rsidR="00251BE1">
        <w:t>Visual</w:t>
      </w:r>
      <w:r w:rsidR="00251BE1" w:rsidRPr="00251BE1">
        <w:rPr>
          <w:lang w:val="ru-RU"/>
        </w:rPr>
        <w:t xml:space="preserve"> </w:t>
      </w:r>
      <w:r w:rsidR="00251BE1">
        <w:t>Studio</w:t>
      </w:r>
      <w:r w:rsidR="00251BE1" w:rsidRPr="00251BE1">
        <w:rPr>
          <w:lang w:val="ru-RU"/>
        </w:rPr>
        <w:t xml:space="preserve"> 2019</w:t>
      </w:r>
      <w:r w:rsidRPr="007971B3">
        <w:rPr>
          <w:lang w:val="ru-RU"/>
        </w:rPr>
        <w:t>, ко</w:t>
      </w:r>
      <w:r w:rsidR="00251BE1">
        <w:rPr>
          <w:lang w:val="ru-RU"/>
        </w:rPr>
        <w:t xml:space="preserve">торая является мощным и многофункциональным инструментом для создания приложений для операционной системы </w:t>
      </w:r>
      <w:r>
        <w:t>Windows</w:t>
      </w:r>
      <w:r w:rsidRPr="007971B3">
        <w:rPr>
          <w:lang w:val="ru-RU"/>
        </w:rPr>
        <w:t>.</w:t>
      </w:r>
    </w:p>
    <w:p w14:paraId="65BCAD39" w14:textId="1C913B7E" w:rsidR="00251BE1" w:rsidRPr="00251BE1" w:rsidRDefault="00251BE1" w:rsidP="007769AB">
      <w:pPr>
        <w:rPr>
          <w:lang w:val="ru-RU"/>
        </w:rPr>
      </w:pPr>
      <w:r>
        <w:rPr>
          <w:lang w:val="ru-RU"/>
        </w:rPr>
        <w:t xml:space="preserve">В качестве движка базы данных будет использоваться </w:t>
      </w:r>
      <w:r>
        <w:t>SQLite</w:t>
      </w:r>
      <w:r w:rsidRPr="00251BE1">
        <w:rPr>
          <w:lang w:val="ru-RU"/>
        </w:rPr>
        <w:t>,</w:t>
      </w:r>
      <w:r>
        <w:rPr>
          <w:lang w:val="ru-RU"/>
        </w:rPr>
        <w:t xml:space="preserve"> написанная на языке С встраиваемая библиотека, которая отличается небольшим размером, надёжностью и быстродействием.</w:t>
      </w:r>
    </w:p>
    <w:p w14:paraId="275204F8" w14:textId="0C0C7AA8" w:rsidR="00DB0A93" w:rsidRPr="00251BE1" w:rsidRDefault="00390E88" w:rsidP="007769AB">
      <w:pPr>
        <w:rPr>
          <w:lang w:val="ru-RU"/>
        </w:rPr>
      </w:pPr>
      <w:r w:rsidRPr="007971B3">
        <w:rPr>
          <w:lang w:val="ru-RU"/>
        </w:rPr>
        <w:t>Контроль</w:t>
      </w:r>
      <w:r w:rsidR="005652B9" w:rsidRPr="007971B3">
        <w:rPr>
          <w:lang w:val="ru-RU"/>
        </w:rPr>
        <w:t xml:space="preserve"> версий </w:t>
      </w:r>
      <w:r w:rsidRPr="007971B3">
        <w:rPr>
          <w:lang w:val="ru-RU"/>
        </w:rPr>
        <w:t>будет осуществляться с помощью системы</w:t>
      </w:r>
      <w:r w:rsidR="005652B9" w:rsidRPr="007971B3">
        <w:rPr>
          <w:lang w:val="ru-RU"/>
        </w:rPr>
        <w:t xml:space="preserve"> управления версиями </w:t>
      </w:r>
      <w:r w:rsidR="005652B9">
        <w:t>Git</w:t>
      </w:r>
      <w:r w:rsidR="005652B9" w:rsidRPr="007971B3">
        <w:rPr>
          <w:lang w:val="ru-RU"/>
        </w:rPr>
        <w:t>, ко</w:t>
      </w:r>
      <w:r w:rsidR="008C534D" w:rsidRPr="007971B3">
        <w:rPr>
          <w:lang w:val="ru-RU"/>
        </w:rPr>
        <w:t xml:space="preserve">торая позволяет безболезненно вносить изменения с возможностью возврата к исходной версии. </w:t>
      </w:r>
      <w:r w:rsidR="008C534D" w:rsidRPr="00251BE1">
        <w:rPr>
          <w:lang w:val="ru-RU"/>
        </w:rPr>
        <w:t xml:space="preserve">Для удаленного хранения репозитория </w:t>
      </w:r>
      <w:r w:rsidRPr="00251BE1">
        <w:rPr>
          <w:lang w:val="ru-RU"/>
        </w:rPr>
        <w:t xml:space="preserve">будет использоваться </w:t>
      </w:r>
      <w:r w:rsidR="008C534D" w:rsidRPr="00251BE1">
        <w:rPr>
          <w:lang w:val="ru-RU"/>
        </w:rPr>
        <w:t xml:space="preserve">сервис </w:t>
      </w:r>
      <w:r w:rsidR="00251BE1">
        <w:t>GitHub</w:t>
      </w:r>
      <w:r w:rsidR="008C534D" w:rsidRPr="00251BE1">
        <w:rPr>
          <w:lang w:val="ru-RU"/>
        </w:rPr>
        <w:t>.</w:t>
      </w:r>
    </w:p>
    <w:p w14:paraId="10955EFC" w14:textId="77777777" w:rsidR="00DB0A93" w:rsidRPr="00075092" w:rsidRDefault="00DB0A93" w:rsidP="007769AB">
      <w:pPr>
        <w:pStyle w:val="10"/>
      </w:pPr>
      <w:bookmarkStart w:id="90" w:name="_Toc8766198"/>
      <w:r w:rsidRPr="00075092">
        <w:lastRenderedPageBreak/>
        <w:t>Разработка программного средства</w:t>
      </w:r>
      <w:bookmarkEnd w:id="90"/>
    </w:p>
    <w:p w14:paraId="4D69A890" w14:textId="77777777" w:rsidR="00DB0A93" w:rsidRPr="007769AB" w:rsidRDefault="00DB0A93" w:rsidP="007769AB">
      <w:pPr>
        <w:pStyle w:val="20"/>
        <w:rPr>
          <w:rFonts w:eastAsia="Calibri"/>
          <w:lang w:val="ru-RU"/>
        </w:rPr>
      </w:pPr>
      <w:bookmarkStart w:id="91" w:name="_Toc482467323"/>
      <w:bookmarkStart w:id="92" w:name="_Toc8766199"/>
      <w:r w:rsidRPr="007769AB">
        <w:rPr>
          <w:rFonts w:eastAsia="Calibri"/>
          <w:lang w:val="ru-RU"/>
        </w:rPr>
        <w:t>Структура программы</w:t>
      </w:r>
      <w:bookmarkEnd w:id="91"/>
      <w:bookmarkEnd w:id="92"/>
    </w:p>
    <w:p w14:paraId="707D4142" w14:textId="77777777" w:rsidR="00A4290C" w:rsidRDefault="00A4290C" w:rsidP="00A4290C">
      <w:pPr>
        <w:rPr>
          <w:ins w:id="93" w:author="Maxim Vashkevich" w:date="2019-12-26T08:54:00Z"/>
        </w:rPr>
        <w:pPrChange w:id="94" w:author="Maxim Vashkevich" w:date="2019-12-26T08:55:00Z">
          <w:pPr>
            <w:pStyle w:val="1"/>
          </w:pPr>
        </w:pPrChange>
      </w:pPr>
      <w:ins w:id="95" w:author="Maxim Vashkevich" w:date="2019-12-26T08:54:00Z">
        <w:r>
          <w:t>Данное приложение состоит из следующих структурных блоков:</w:t>
        </w:r>
      </w:ins>
    </w:p>
    <w:p w14:paraId="250DB83C" w14:textId="77777777" w:rsidR="00A4290C" w:rsidRDefault="00A4290C" w:rsidP="00A4290C">
      <w:pPr>
        <w:pStyle w:val="1"/>
        <w:rPr>
          <w:ins w:id="96" w:author="Maxim Vashkevich" w:date="2019-12-26T08:55:00Z"/>
        </w:rPr>
        <w:pPrChange w:id="97" w:author="Maxim Vashkevich" w:date="2019-12-26T08:55:00Z">
          <w:pPr>
            <w:pStyle w:val="1"/>
          </w:pPr>
        </w:pPrChange>
      </w:pPr>
      <w:ins w:id="98" w:author="Maxim Vashkevich" w:date="2019-12-26T08:55:00Z">
        <w:r>
          <w:rPr>
            <w:lang w:val="en-US"/>
          </w:rPr>
          <w:t>Database</w:t>
        </w:r>
        <w:r w:rsidRPr="00A4290C">
          <w:rPr>
            <w:rPrChange w:id="99" w:author="Maxim Vashkevich" w:date="2019-12-26T08:55:00Z">
              <w:rPr>
                <w:lang w:val="en-US"/>
              </w:rPr>
            </w:rPrChange>
          </w:rPr>
          <w:t xml:space="preserve"> – </w:t>
        </w:r>
        <w:r>
          <w:t>модуль, отвечающий за взаимодействие с базой данных;</w:t>
        </w:r>
      </w:ins>
    </w:p>
    <w:p w14:paraId="2F387BD6" w14:textId="77777777" w:rsidR="00A4290C" w:rsidRDefault="00A4290C" w:rsidP="00A4290C">
      <w:pPr>
        <w:pStyle w:val="1"/>
        <w:rPr>
          <w:ins w:id="100" w:author="Maxim Vashkevich" w:date="2019-12-26T08:57:00Z"/>
        </w:rPr>
        <w:pPrChange w:id="101" w:author="Maxim Vashkevich" w:date="2019-12-26T08:55:00Z">
          <w:pPr>
            <w:pStyle w:val="1"/>
          </w:pPr>
        </w:pPrChange>
      </w:pPr>
      <w:ins w:id="102" w:author="Maxim Vashkevich" w:date="2019-12-26T08:56:00Z">
        <w:r>
          <w:rPr>
            <w:lang w:val="en-US"/>
          </w:rPr>
          <w:t>EntryPoint</w:t>
        </w:r>
        <w:r w:rsidRPr="00A4290C">
          <w:rPr>
            <w:rPrChange w:id="103" w:author="Maxim Vashkevich" w:date="2019-12-26T08:56:00Z">
              <w:rPr>
                <w:lang w:val="en-US"/>
              </w:rPr>
            </w:rPrChange>
          </w:rPr>
          <w:t xml:space="preserve"> – </w:t>
        </w:r>
        <w:r>
          <w:t xml:space="preserve">модуль, отображающий главное окно программы и обеспечивающий </w:t>
        </w:r>
      </w:ins>
      <w:ins w:id="104" w:author="Maxim Vashkevich" w:date="2019-12-26T08:57:00Z">
        <w:r>
          <w:t>отображение информации из базы данных и запись новых сведений в неё.</w:t>
        </w:r>
      </w:ins>
    </w:p>
    <w:p w14:paraId="69746CEF" w14:textId="64208B65" w:rsidR="007769AB" w:rsidRPr="00A4290C" w:rsidDel="00A4290C" w:rsidRDefault="00A4290C" w:rsidP="00A4290C">
      <w:pPr>
        <w:rPr>
          <w:del w:id="105" w:author="Maxim Vashkevich" w:date="2019-12-26T08:54:00Z"/>
          <w:lang w:val="ru-RU"/>
          <w:rPrChange w:id="106" w:author="Maxim Vashkevich" w:date="2019-12-26T08:58:00Z">
            <w:rPr>
              <w:del w:id="107" w:author="Maxim Vashkevich" w:date="2019-12-26T08:54:00Z"/>
            </w:rPr>
          </w:rPrChange>
        </w:rPr>
        <w:pPrChange w:id="108" w:author="Maxim Vashkevich" w:date="2019-12-26T08:57:00Z">
          <w:pPr/>
        </w:pPrChange>
      </w:pPr>
      <w:ins w:id="109" w:author="Maxim Vashkevich" w:date="2019-12-26T08:58:00Z">
        <w:r>
          <w:rPr>
            <w:lang w:val="ru-RU"/>
          </w:rPr>
          <w:t xml:space="preserve">Для разработки использовался </w:t>
        </w:r>
        <w:r>
          <w:t>Windows</w:t>
        </w:r>
        <w:r w:rsidRPr="00A4290C">
          <w:rPr>
            <w:lang w:val="ru-RU"/>
            <w:rPrChange w:id="110" w:author="Maxim Vashkevich" w:date="2019-12-26T08:58:00Z">
              <w:rPr/>
            </w:rPrChange>
          </w:rPr>
          <w:t xml:space="preserve"> </w:t>
        </w:r>
        <w:r>
          <w:t>API</w:t>
        </w:r>
        <w:r w:rsidRPr="00A4290C">
          <w:rPr>
            <w:lang w:val="ru-RU"/>
            <w:rPrChange w:id="111" w:author="Maxim Vashkevich" w:date="2019-12-26T08:58:00Z">
              <w:rPr/>
            </w:rPrChange>
          </w:rPr>
          <w:t xml:space="preserve">, </w:t>
        </w:r>
        <w:r>
          <w:rPr>
            <w:lang w:val="ru-RU"/>
          </w:rPr>
          <w:t>позволяющий создавать легковесные и высокопроизводительные приложения.</w:t>
        </w:r>
      </w:ins>
      <w:del w:id="112" w:author="Maxim Vashkevich" w:date="2019-12-26T08:54:00Z">
        <w:r w:rsidR="007769AB" w:rsidRPr="00A4290C" w:rsidDel="00A4290C">
          <w:rPr>
            <w:lang w:val="ru-RU"/>
            <w:rPrChange w:id="113" w:author="Maxim Vashkevich" w:date="2019-12-26T08:58:00Z">
              <w:rPr/>
            </w:rPrChange>
          </w:rPr>
          <w:delText xml:space="preserve">В данном приложении необходимо использовать </w:delText>
        </w:r>
        <w:r w:rsidR="00197A36" w:rsidRPr="00A4290C" w:rsidDel="00A4290C">
          <w:rPr>
            <w:lang w:val="ru-RU"/>
            <w:rPrChange w:id="114" w:author="Maxim Vashkevich" w:date="2019-12-26T08:58:00Z">
              <w:rPr/>
            </w:rPrChange>
          </w:rPr>
          <w:delText>десять</w:delText>
        </w:r>
        <w:r w:rsidR="00405760" w:rsidRPr="00A4290C" w:rsidDel="00A4290C">
          <w:rPr>
            <w:lang w:val="ru-RU"/>
            <w:rPrChange w:id="115" w:author="Maxim Vashkevich" w:date="2019-12-26T08:58:00Z">
              <w:rPr/>
            </w:rPrChange>
          </w:rPr>
          <w:delText xml:space="preserve"> структурных блоков:</w:delText>
        </w:r>
      </w:del>
    </w:p>
    <w:p w14:paraId="3283F7BF" w14:textId="4A878F84" w:rsidR="00405760" w:rsidRPr="00A4290C" w:rsidDel="00A4290C" w:rsidRDefault="00405760" w:rsidP="00A4290C">
      <w:pPr>
        <w:rPr>
          <w:del w:id="116" w:author="Maxim Vashkevich" w:date="2019-12-26T08:54:00Z"/>
          <w:lang w:val="ru-RU"/>
          <w:rPrChange w:id="117" w:author="Maxim Vashkevich" w:date="2019-12-26T08:58:00Z">
            <w:rPr>
              <w:del w:id="118" w:author="Maxim Vashkevich" w:date="2019-12-26T08:54:00Z"/>
            </w:rPr>
          </w:rPrChange>
        </w:rPr>
        <w:pPrChange w:id="119" w:author="Maxim Vashkevich" w:date="2019-12-26T08:57:00Z">
          <w:pPr>
            <w:pStyle w:val="1"/>
          </w:pPr>
        </w:pPrChange>
      </w:pPr>
      <w:del w:id="120" w:author="Maxim Vashkevich" w:date="2019-12-26T08:54:00Z">
        <w:r w:rsidDel="00A4290C">
          <w:delText>Engine</w:delText>
        </w:r>
        <w:r w:rsidRPr="00A4290C" w:rsidDel="00A4290C">
          <w:rPr>
            <w:lang w:val="ru-RU"/>
            <w:rPrChange w:id="121" w:author="Maxim Vashkevich" w:date="2019-12-26T08:58:00Z">
              <w:rPr/>
            </w:rPrChange>
          </w:rPr>
          <w:delText xml:space="preserve"> – модуль, отвечающий за игровую логику (движок);</w:delText>
        </w:r>
      </w:del>
    </w:p>
    <w:p w14:paraId="0BC43BF2" w14:textId="6F3B27F3" w:rsidR="00405760" w:rsidRPr="00A4290C" w:rsidDel="00A4290C" w:rsidRDefault="00405760" w:rsidP="00A4290C">
      <w:pPr>
        <w:rPr>
          <w:del w:id="122" w:author="Maxim Vashkevich" w:date="2019-12-26T08:54:00Z"/>
          <w:lang w:val="ru-RU"/>
          <w:rPrChange w:id="123" w:author="Maxim Vashkevich" w:date="2019-12-26T08:58:00Z">
            <w:rPr>
              <w:del w:id="124" w:author="Maxim Vashkevich" w:date="2019-12-26T08:54:00Z"/>
            </w:rPr>
          </w:rPrChange>
        </w:rPr>
        <w:pPrChange w:id="125" w:author="Maxim Vashkevich" w:date="2019-12-26T08:57:00Z">
          <w:pPr>
            <w:pStyle w:val="1"/>
          </w:pPr>
        </w:pPrChange>
      </w:pPr>
      <w:del w:id="126" w:author="Maxim Vashkevich" w:date="2019-12-26T08:54:00Z">
        <w:r w:rsidDel="00A4290C">
          <w:delText>Game</w:delText>
        </w:r>
        <w:r w:rsidRPr="00A4290C" w:rsidDel="00A4290C">
          <w:rPr>
            <w:lang w:val="ru-RU"/>
            <w:rPrChange w:id="127" w:author="Maxim Vashkevich" w:date="2019-12-26T08:58:00Z">
              <w:rPr/>
            </w:rPrChange>
          </w:rPr>
          <w:delText xml:space="preserve"> – модуль, отвечающий за взаимодействие движка и отображения;</w:delText>
        </w:r>
      </w:del>
    </w:p>
    <w:p w14:paraId="023C796D" w14:textId="42B65FD7" w:rsidR="00405760" w:rsidRPr="00A4290C" w:rsidDel="00A4290C" w:rsidRDefault="00405760" w:rsidP="00A4290C">
      <w:pPr>
        <w:rPr>
          <w:del w:id="128" w:author="Maxim Vashkevich" w:date="2019-12-26T08:54:00Z"/>
          <w:lang w:val="ru-RU"/>
          <w:rPrChange w:id="129" w:author="Maxim Vashkevich" w:date="2019-12-26T08:58:00Z">
            <w:rPr>
              <w:del w:id="130" w:author="Maxim Vashkevich" w:date="2019-12-26T08:54:00Z"/>
            </w:rPr>
          </w:rPrChange>
        </w:rPr>
        <w:pPrChange w:id="131" w:author="Maxim Vashkevich" w:date="2019-12-26T08:57:00Z">
          <w:pPr>
            <w:pStyle w:val="1"/>
          </w:pPr>
        </w:pPrChange>
      </w:pPr>
      <w:del w:id="132" w:author="Maxim Vashkevich" w:date="2019-12-26T08:54:00Z">
        <w:r w:rsidDel="00A4290C">
          <w:delText>Tile</w:delText>
        </w:r>
        <w:r w:rsidRPr="00A4290C" w:rsidDel="00A4290C">
          <w:rPr>
            <w:lang w:val="ru-RU"/>
            <w:rPrChange w:id="133" w:author="Maxim Vashkevich" w:date="2019-12-26T08:58:00Z">
              <w:rPr/>
            </w:rPrChange>
          </w:rPr>
          <w:delText xml:space="preserve"> – модуль, реализующий </w:delText>
        </w:r>
        <w:r w:rsidR="00197A36" w:rsidRPr="00A4290C" w:rsidDel="00A4290C">
          <w:rPr>
            <w:lang w:val="ru-RU"/>
            <w:rPrChange w:id="134" w:author="Maxim Vashkevich" w:date="2019-12-26T08:58:00Z">
              <w:rPr/>
            </w:rPrChange>
          </w:rPr>
          <w:delText>фишку;</w:delText>
        </w:r>
      </w:del>
    </w:p>
    <w:p w14:paraId="650AFB26" w14:textId="501A1F92" w:rsidR="00405760" w:rsidRPr="00A4290C" w:rsidDel="00A4290C" w:rsidRDefault="00405760" w:rsidP="00A4290C">
      <w:pPr>
        <w:rPr>
          <w:del w:id="135" w:author="Maxim Vashkevich" w:date="2019-12-26T08:54:00Z"/>
          <w:lang w:val="ru-RU"/>
          <w:rPrChange w:id="136" w:author="Maxim Vashkevich" w:date="2019-12-26T08:58:00Z">
            <w:rPr>
              <w:del w:id="137" w:author="Maxim Vashkevich" w:date="2019-12-26T08:54:00Z"/>
            </w:rPr>
          </w:rPrChange>
        </w:rPr>
        <w:pPrChange w:id="138" w:author="Maxim Vashkevich" w:date="2019-12-26T08:57:00Z">
          <w:pPr>
            <w:pStyle w:val="1"/>
          </w:pPr>
        </w:pPrChange>
      </w:pPr>
      <w:del w:id="139" w:author="Maxim Vashkevich" w:date="2019-12-26T08:54:00Z">
        <w:r w:rsidDel="00A4290C">
          <w:delText>RecordService</w:delText>
        </w:r>
        <w:r w:rsidR="00197A36" w:rsidRPr="00A4290C" w:rsidDel="00A4290C">
          <w:rPr>
            <w:lang w:val="ru-RU"/>
            <w:rPrChange w:id="140" w:author="Maxim Vashkevich" w:date="2019-12-26T08:58:00Z">
              <w:rPr/>
            </w:rPrChange>
          </w:rPr>
          <w:delText xml:space="preserve"> – модуль, реализующий работу с таблицей рекордов;</w:delText>
        </w:r>
      </w:del>
    </w:p>
    <w:p w14:paraId="7151D59E" w14:textId="3489B3EC" w:rsidR="00405760" w:rsidRPr="00A4290C" w:rsidDel="00A4290C" w:rsidRDefault="00405760" w:rsidP="00A4290C">
      <w:pPr>
        <w:rPr>
          <w:del w:id="141" w:author="Maxim Vashkevich" w:date="2019-12-26T08:54:00Z"/>
          <w:lang w:val="ru-RU"/>
          <w:rPrChange w:id="142" w:author="Maxim Vashkevich" w:date="2019-12-26T08:58:00Z">
            <w:rPr>
              <w:del w:id="143" w:author="Maxim Vashkevich" w:date="2019-12-26T08:54:00Z"/>
            </w:rPr>
          </w:rPrChange>
        </w:rPr>
        <w:pPrChange w:id="144" w:author="Maxim Vashkevich" w:date="2019-12-26T08:57:00Z">
          <w:pPr>
            <w:pStyle w:val="1"/>
          </w:pPr>
        </w:pPrChange>
      </w:pPr>
      <w:del w:id="145" w:author="Maxim Vashkevich" w:date="2019-12-26T08:54:00Z">
        <w:r w:rsidDel="00A4290C">
          <w:delText>Types</w:delText>
        </w:r>
        <w:r w:rsidR="00197A36" w:rsidRPr="00A4290C" w:rsidDel="00A4290C">
          <w:rPr>
            <w:lang w:val="ru-RU"/>
            <w:rPrChange w:id="146" w:author="Maxim Vashkevich" w:date="2019-12-26T08:58:00Z">
              <w:rPr/>
            </w:rPrChange>
          </w:rPr>
          <w:delText xml:space="preserve"> – модуль, содержащий определения типов;</w:delText>
        </w:r>
      </w:del>
    </w:p>
    <w:p w14:paraId="6B7D060E" w14:textId="490539FA" w:rsidR="00405760" w:rsidRPr="00A4290C" w:rsidDel="00A4290C" w:rsidRDefault="00405760" w:rsidP="00A4290C">
      <w:pPr>
        <w:rPr>
          <w:del w:id="147" w:author="Maxim Vashkevich" w:date="2019-12-26T08:54:00Z"/>
          <w:lang w:val="ru-RU"/>
          <w:rPrChange w:id="148" w:author="Maxim Vashkevich" w:date="2019-12-26T08:58:00Z">
            <w:rPr>
              <w:del w:id="149" w:author="Maxim Vashkevich" w:date="2019-12-26T08:54:00Z"/>
            </w:rPr>
          </w:rPrChange>
        </w:rPr>
        <w:pPrChange w:id="150" w:author="Maxim Vashkevich" w:date="2019-12-26T08:57:00Z">
          <w:pPr>
            <w:pStyle w:val="1"/>
          </w:pPr>
        </w:pPrChange>
      </w:pPr>
      <w:del w:id="151" w:author="Maxim Vashkevich" w:date="2019-12-26T08:54:00Z">
        <w:r w:rsidDel="00A4290C">
          <w:delText>AddRecordForm</w:delText>
        </w:r>
        <w:r w:rsidR="00197A36" w:rsidRPr="00A4290C" w:rsidDel="00A4290C">
          <w:rPr>
            <w:lang w:val="ru-RU"/>
            <w:rPrChange w:id="152" w:author="Maxim Vashkevich" w:date="2019-12-26T08:58:00Z">
              <w:rPr/>
            </w:rPrChange>
          </w:rPr>
          <w:delText xml:space="preserve"> –модуль, отвечающий за добавление рекорда;</w:delText>
        </w:r>
      </w:del>
    </w:p>
    <w:p w14:paraId="365E4A70" w14:textId="0C3082B0" w:rsidR="00405760" w:rsidRPr="00A4290C" w:rsidDel="00A4290C" w:rsidRDefault="00405760" w:rsidP="00A4290C">
      <w:pPr>
        <w:rPr>
          <w:del w:id="153" w:author="Maxim Vashkevich" w:date="2019-12-26T08:54:00Z"/>
          <w:lang w:val="ru-RU"/>
          <w:rPrChange w:id="154" w:author="Maxim Vashkevich" w:date="2019-12-26T08:58:00Z">
            <w:rPr>
              <w:del w:id="155" w:author="Maxim Vashkevich" w:date="2019-12-26T08:54:00Z"/>
            </w:rPr>
          </w:rPrChange>
        </w:rPr>
        <w:pPrChange w:id="156" w:author="Maxim Vashkevich" w:date="2019-12-26T08:57:00Z">
          <w:pPr>
            <w:pStyle w:val="1"/>
          </w:pPr>
        </w:pPrChange>
      </w:pPr>
      <w:del w:id="157" w:author="Maxim Vashkevich" w:date="2019-12-26T08:54:00Z">
        <w:r w:rsidDel="00A4290C">
          <w:delText>GameForm</w:delText>
        </w:r>
        <w:r w:rsidR="00197A36" w:rsidRPr="00A4290C" w:rsidDel="00A4290C">
          <w:rPr>
            <w:lang w:val="ru-RU"/>
            <w:rPrChange w:id="158" w:author="Maxim Vashkevich" w:date="2019-12-26T08:58:00Z">
              <w:rPr/>
            </w:rPrChange>
          </w:rPr>
          <w:delText xml:space="preserve"> – модуль, отвечающий за отображение игры;</w:delText>
        </w:r>
      </w:del>
    </w:p>
    <w:p w14:paraId="5A5A6E32" w14:textId="2C04834F" w:rsidR="00405760" w:rsidRPr="00A4290C" w:rsidDel="00A4290C" w:rsidRDefault="00405760" w:rsidP="00A4290C">
      <w:pPr>
        <w:rPr>
          <w:del w:id="159" w:author="Maxim Vashkevich" w:date="2019-12-26T08:54:00Z"/>
          <w:lang w:val="ru-RU"/>
          <w:rPrChange w:id="160" w:author="Maxim Vashkevich" w:date="2019-12-26T08:58:00Z">
            <w:rPr>
              <w:del w:id="161" w:author="Maxim Vashkevich" w:date="2019-12-26T08:54:00Z"/>
            </w:rPr>
          </w:rPrChange>
        </w:rPr>
        <w:pPrChange w:id="162" w:author="Maxim Vashkevich" w:date="2019-12-26T08:57:00Z">
          <w:pPr>
            <w:pStyle w:val="1"/>
          </w:pPr>
        </w:pPrChange>
      </w:pPr>
      <w:del w:id="163" w:author="Maxim Vashkevich" w:date="2019-12-26T08:54:00Z">
        <w:r w:rsidDel="00A4290C">
          <w:delText>MainMenuForm</w:delText>
        </w:r>
        <w:r w:rsidR="00197A36" w:rsidRPr="00A4290C" w:rsidDel="00A4290C">
          <w:rPr>
            <w:lang w:val="ru-RU"/>
            <w:rPrChange w:id="164" w:author="Maxim Vashkevich" w:date="2019-12-26T08:58:00Z">
              <w:rPr/>
            </w:rPrChange>
          </w:rPr>
          <w:delText xml:space="preserve"> – модуль, отображающий главное меню;</w:delText>
        </w:r>
      </w:del>
    </w:p>
    <w:p w14:paraId="5A426741" w14:textId="705F522D" w:rsidR="00405760" w:rsidRPr="00A4290C" w:rsidDel="00A4290C" w:rsidRDefault="00405760" w:rsidP="00A4290C">
      <w:pPr>
        <w:rPr>
          <w:del w:id="165" w:author="Maxim Vashkevich" w:date="2019-12-26T08:54:00Z"/>
          <w:lang w:val="ru-RU"/>
          <w:rPrChange w:id="166" w:author="Maxim Vashkevich" w:date="2019-12-26T08:58:00Z">
            <w:rPr>
              <w:del w:id="167" w:author="Maxim Vashkevich" w:date="2019-12-26T08:54:00Z"/>
            </w:rPr>
          </w:rPrChange>
        </w:rPr>
        <w:pPrChange w:id="168" w:author="Maxim Vashkevich" w:date="2019-12-26T08:57:00Z">
          <w:pPr>
            <w:pStyle w:val="1"/>
          </w:pPr>
        </w:pPrChange>
      </w:pPr>
      <w:del w:id="169" w:author="Maxim Vashkevich" w:date="2019-12-26T08:54:00Z">
        <w:r w:rsidDel="00A4290C">
          <w:delText>NoMovesForm</w:delText>
        </w:r>
        <w:r w:rsidR="00197A36" w:rsidRPr="00A4290C" w:rsidDel="00A4290C">
          <w:rPr>
            <w:lang w:val="ru-RU"/>
            <w:rPrChange w:id="170" w:author="Maxim Vashkevich" w:date="2019-12-26T08:58:00Z">
              <w:rPr/>
            </w:rPrChange>
          </w:rPr>
          <w:delText xml:space="preserve"> – модуль, отвечающий за вывод диалогового окна в случае отсутствия ходов;</w:delText>
        </w:r>
      </w:del>
    </w:p>
    <w:p w14:paraId="40800274" w14:textId="635B4A0A" w:rsidR="00405760" w:rsidRPr="00A4290C" w:rsidRDefault="00405760" w:rsidP="00A4290C">
      <w:pPr>
        <w:rPr>
          <w:lang w:val="ru-RU"/>
          <w:rPrChange w:id="171" w:author="Maxim Vashkevich" w:date="2019-12-26T08:58:00Z">
            <w:rPr/>
          </w:rPrChange>
        </w:rPr>
        <w:pPrChange w:id="172" w:author="Maxim Vashkevich" w:date="2019-12-26T08:57:00Z">
          <w:pPr>
            <w:pStyle w:val="1"/>
          </w:pPr>
        </w:pPrChange>
      </w:pPr>
      <w:del w:id="173" w:author="Maxim Vashkevich" w:date="2019-12-26T08:54:00Z">
        <w:r w:rsidDel="00A4290C">
          <w:delText>RecordsForm</w:delText>
        </w:r>
        <w:r w:rsidR="00197A36" w:rsidRPr="00A4290C" w:rsidDel="00A4290C">
          <w:rPr>
            <w:lang w:val="ru-RU"/>
            <w:rPrChange w:id="174" w:author="Maxim Vashkevich" w:date="2019-12-26T08:58:00Z">
              <w:rPr/>
            </w:rPrChange>
          </w:rPr>
          <w:delText xml:space="preserve"> – модуль, отображающий таблицу рекордов.</w:delText>
        </w:r>
      </w:del>
    </w:p>
    <w:p w14:paraId="09EAEDD1" w14:textId="71ED624C" w:rsidR="00DB0A93" w:rsidRDefault="00DB0A93" w:rsidP="007769AB">
      <w:pPr>
        <w:pStyle w:val="20"/>
      </w:pPr>
      <w:bookmarkStart w:id="175" w:name="_Toc8766200"/>
      <w:r w:rsidRPr="00075092">
        <w:t>Интерфейс программного средства</w:t>
      </w:r>
      <w:bookmarkEnd w:id="175"/>
    </w:p>
    <w:p w14:paraId="14B21DF4" w14:textId="77777777" w:rsidR="0022035B" w:rsidRPr="0022035B" w:rsidRDefault="0022035B" w:rsidP="0022035B">
      <w:pPr>
        <w:pStyle w:val="3"/>
      </w:pPr>
      <w:r>
        <w:t>Главное меню</w:t>
      </w:r>
    </w:p>
    <w:p w14:paraId="3E8E638F" w14:textId="77777777" w:rsidR="00FF33CE" w:rsidRDefault="00B30B1F" w:rsidP="00A4290C">
      <w:pPr>
        <w:rPr>
          <w:ins w:id="176" w:author="Maxim Vashkevich" w:date="2019-12-26T14:49:00Z"/>
          <w:lang w:val="ru-RU"/>
        </w:rPr>
        <w:pPrChange w:id="177" w:author="Maxim Vashkevich" w:date="2019-12-26T09:00:00Z">
          <w:pPr>
            <w:pStyle w:val="10"/>
            <w:pageBreakBefore w:val="0"/>
          </w:pPr>
        </w:pPrChange>
      </w:pPr>
      <w:r>
        <w:rPr>
          <w:lang w:val="ru-RU"/>
        </w:rPr>
        <w:t>Для комфортной работы с приложением необходимо разработать максимально простой интерфейс</w:t>
      </w:r>
      <w:r w:rsidR="00D771C5">
        <w:rPr>
          <w:lang w:val="ru-RU"/>
        </w:rPr>
        <w:t xml:space="preserve"> с акцентом на нужные в данный момент действия. </w:t>
      </w:r>
    </w:p>
    <w:p w14:paraId="1033E7DE" w14:textId="453287BE" w:rsidR="00FC1A56" w:rsidDel="00A4290C" w:rsidRDefault="00170D15" w:rsidP="00FF33CE">
      <w:pPr>
        <w:pStyle w:val="10"/>
        <w:rPr>
          <w:del w:id="178" w:author="Maxim Vashkevich" w:date="2019-12-26T09:00:00Z"/>
          <w:lang w:val="ru-RU"/>
        </w:rPr>
        <w:pPrChange w:id="179" w:author="Maxim Vashkevich" w:date="2019-12-26T14:49:00Z">
          <w:pPr/>
        </w:pPrChange>
      </w:pPr>
      <w:del w:id="180" w:author="Maxim Vashkevich" w:date="2019-12-26T09:00:00Z">
        <w:r w:rsidDel="00A4290C">
          <w:rPr>
            <w:lang w:val="ru-RU"/>
          </w:rPr>
          <w:delText xml:space="preserve">При запуске программы </w:delText>
        </w:r>
        <w:r w:rsidR="00EF6579" w:rsidDel="00A4290C">
          <w:rPr>
            <w:lang w:val="ru-RU"/>
          </w:rPr>
          <w:delText>отображается главное меню</w:delText>
        </w:r>
        <w:r w:rsidR="000B383F" w:rsidDel="00A4290C">
          <w:rPr>
            <w:lang w:val="ru-RU"/>
          </w:rPr>
          <w:delText xml:space="preserve">, где на компонентах </w:delText>
        </w:r>
        <w:r w:rsidR="000B383F" w:rsidDel="00A4290C">
          <w:delText>TBitBtn</w:delText>
        </w:r>
        <w:r w:rsidR="000B383F" w:rsidRPr="000B383F" w:rsidDel="00A4290C">
          <w:rPr>
            <w:lang w:val="ru-RU"/>
          </w:rPr>
          <w:delText xml:space="preserve"> </w:delText>
        </w:r>
        <w:r w:rsidR="000B383F" w:rsidDel="00A4290C">
          <w:rPr>
            <w:lang w:val="ru-RU"/>
          </w:rPr>
          <w:delText xml:space="preserve">отображаются доступные раскладки. Также имеется </w:delText>
        </w:r>
        <w:r w:rsidR="000404B9" w:rsidDel="00A4290C">
          <w:rPr>
            <w:lang w:val="ru-RU"/>
          </w:rPr>
          <w:delText xml:space="preserve">привычный для многих пользователей компонент </w:delText>
        </w:r>
        <w:r w:rsidR="000404B9" w:rsidDel="00A4290C">
          <w:delText>TMainMenu</w:delText>
        </w:r>
        <w:r w:rsidR="000404B9" w:rsidRPr="000404B9" w:rsidDel="00A4290C">
          <w:rPr>
            <w:lang w:val="ru-RU"/>
          </w:rPr>
          <w:delText xml:space="preserve">, </w:delText>
        </w:r>
        <w:r w:rsidR="000404B9" w:rsidDel="00A4290C">
          <w:rPr>
            <w:lang w:val="ru-RU"/>
          </w:rPr>
          <w:delText>который содержит в себе следующие пункты:</w:delText>
        </w:r>
      </w:del>
    </w:p>
    <w:p w14:paraId="3252FB67" w14:textId="792FC5F0" w:rsidR="000404B9" w:rsidDel="00A4290C" w:rsidRDefault="00F87924" w:rsidP="00FF33CE">
      <w:pPr>
        <w:pStyle w:val="10"/>
        <w:rPr>
          <w:del w:id="181" w:author="Maxim Vashkevich" w:date="2019-12-26T09:00:00Z"/>
        </w:rPr>
        <w:pPrChange w:id="182" w:author="Maxim Vashkevich" w:date="2019-12-26T14:49:00Z">
          <w:pPr>
            <w:pStyle w:val="1"/>
          </w:pPr>
        </w:pPrChange>
      </w:pPr>
      <w:del w:id="183" w:author="Maxim Vashkevich" w:date="2019-12-26T09:00:00Z">
        <w:r w:rsidDel="00A4290C">
          <w:delText>«</w:delText>
        </w:r>
        <w:r w:rsidR="000404B9" w:rsidDel="00A4290C">
          <w:delText>Help</w:delText>
        </w:r>
        <w:r w:rsidDel="00A4290C">
          <w:delText>»</w:delText>
        </w:r>
        <w:r w:rsidR="000404B9" w:rsidRPr="00655A91" w:rsidDel="00A4290C">
          <w:delText xml:space="preserve"> – </w:delText>
        </w:r>
        <w:r w:rsidR="000404B9" w:rsidDel="00A4290C">
          <w:delText xml:space="preserve">пункт, </w:delText>
        </w:r>
        <w:r w:rsidR="00655A91" w:rsidDel="00A4290C">
          <w:delText>отвечающий за вывод справки;</w:delText>
        </w:r>
      </w:del>
    </w:p>
    <w:p w14:paraId="30958593" w14:textId="3F8CB659" w:rsidR="00655A91" w:rsidRPr="00F87924" w:rsidDel="00A4290C" w:rsidRDefault="00F87924" w:rsidP="00FF33CE">
      <w:pPr>
        <w:pStyle w:val="10"/>
        <w:rPr>
          <w:del w:id="184" w:author="Maxim Vashkevich" w:date="2019-12-26T09:00:00Z"/>
        </w:rPr>
        <w:pPrChange w:id="185" w:author="Maxim Vashkevich" w:date="2019-12-26T14:49:00Z">
          <w:pPr>
            <w:pStyle w:val="1"/>
          </w:pPr>
        </w:pPrChange>
      </w:pPr>
      <w:del w:id="186" w:author="Maxim Vashkevich" w:date="2019-12-26T09:00:00Z">
        <w:r w:rsidDel="00A4290C">
          <w:delText>«</w:delText>
        </w:r>
        <w:r w:rsidR="00655A91" w:rsidDel="00A4290C">
          <w:delText>Music</w:delText>
        </w:r>
        <w:r w:rsidR="005D3111" w:rsidDel="00A4290C">
          <w:delText>»</w:delText>
        </w:r>
        <w:r w:rsidR="005D3111" w:rsidRPr="005D3111" w:rsidDel="00A4290C">
          <w:delText xml:space="preserve"> </w:delText>
        </w:r>
        <w:r w:rsidR="005D3111" w:rsidDel="00A4290C">
          <w:delText>–</w:delText>
        </w:r>
        <w:r w:rsidR="005D3111" w:rsidRPr="005D3111" w:rsidDel="00A4290C">
          <w:delText xml:space="preserve"> </w:delText>
        </w:r>
        <w:r w:rsidDel="00A4290C">
          <w:delText>пункт</w:delText>
        </w:r>
        <w:r w:rsidR="00607E44" w:rsidRPr="00F87924" w:rsidDel="00A4290C">
          <w:delText>, отвечающий за управление воспроизведением музыки;</w:delText>
        </w:r>
      </w:del>
    </w:p>
    <w:p w14:paraId="73322CEB" w14:textId="0C93EB9E" w:rsidR="00607E44" w:rsidRPr="00607E44" w:rsidDel="00A4290C" w:rsidRDefault="00F87924" w:rsidP="00FF33CE">
      <w:pPr>
        <w:pStyle w:val="10"/>
        <w:rPr>
          <w:del w:id="187" w:author="Maxim Vashkevich" w:date="2019-12-26T09:00:00Z"/>
        </w:rPr>
        <w:pPrChange w:id="188" w:author="Maxim Vashkevich" w:date="2019-12-26T14:49:00Z">
          <w:pPr>
            <w:pStyle w:val="1"/>
          </w:pPr>
        </w:pPrChange>
      </w:pPr>
      <w:del w:id="189" w:author="Maxim Vashkevich" w:date="2019-12-26T09:00:00Z">
        <w:r w:rsidDel="00A4290C">
          <w:delText>«</w:delText>
        </w:r>
        <w:r w:rsidR="00607E44" w:rsidDel="00A4290C">
          <w:delText>Records</w:delText>
        </w:r>
        <w:r w:rsidDel="00A4290C">
          <w:delText>»</w:delText>
        </w:r>
        <w:r w:rsidR="00607E44" w:rsidRPr="00607E44" w:rsidDel="00A4290C">
          <w:delText xml:space="preserve"> – </w:delText>
        </w:r>
        <w:r w:rsidR="00607E44" w:rsidDel="00A4290C">
          <w:delText>пункт, отвечающий за отображение таблицы рекордов.</w:delText>
        </w:r>
      </w:del>
    </w:p>
    <w:p w14:paraId="66F22F60" w14:textId="29B7A793" w:rsidR="00607E44" w:rsidRPr="00376F13" w:rsidDel="00A4290C" w:rsidRDefault="00DC546C" w:rsidP="00FF33CE">
      <w:pPr>
        <w:pStyle w:val="10"/>
        <w:rPr>
          <w:del w:id="190" w:author="Maxim Vashkevich" w:date="2019-12-26T09:00:00Z"/>
          <w:lang w:val="ru-RU"/>
        </w:rPr>
        <w:pPrChange w:id="191" w:author="Maxim Vashkevich" w:date="2019-12-26T14:49:00Z">
          <w:pPr/>
        </w:pPrChange>
      </w:pPr>
      <w:del w:id="192" w:author="Maxim Vashkevich" w:date="2019-12-26T09:00:00Z">
        <w:r w:rsidDel="00A4290C">
          <w:rPr>
            <w:lang w:val="ru-RU"/>
          </w:rPr>
          <w:delText>Из-за того, что на форму нельзя установить фоновую картинку</w:delText>
        </w:r>
        <w:r w:rsidR="00376F13" w:rsidRPr="00376F13" w:rsidDel="00A4290C">
          <w:rPr>
            <w:lang w:val="ru-RU"/>
          </w:rPr>
          <w:delText xml:space="preserve"> </w:delText>
        </w:r>
        <w:r w:rsidR="00376F13" w:rsidDel="00A4290C">
          <w:rPr>
            <w:lang w:val="ru-RU"/>
          </w:rPr>
          <w:delText>без дополнительных компонентов</w:delText>
        </w:r>
        <w:r w:rsidDel="00A4290C">
          <w:rPr>
            <w:lang w:val="ru-RU"/>
          </w:rPr>
          <w:delText xml:space="preserve">, </w:delText>
        </w:r>
        <w:r w:rsidR="00376F13" w:rsidDel="00A4290C">
          <w:rPr>
            <w:lang w:val="ru-RU"/>
          </w:rPr>
          <w:delText xml:space="preserve">было решено использовать </w:delText>
        </w:r>
        <w:r w:rsidR="00376F13" w:rsidDel="00A4290C">
          <w:delText>TPaintBox</w:delText>
        </w:r>
        <w:r w:rsidR="00376F13" w:rsidRPr="00376F13" w:rsidDel="00A4290C">
          <w:rPr>
            <w:lang w:val="ru-RU"/>
          </w:rPr>
          <w:delText xml:space="preserve">, </w:delText>
        </w:r>
        <w:r w:rsidR="00376F13" w:rsidDel="00A4290C">
          <w:rPr>
            <w:lang w:val="ru-RU"/>
          </w:rPr>
          <w:delText>на котором отрисовывается задний фон и выводятся подписи к кнопкам с раскладками.</w:delText>
        </w:r>
        <w:r w:rsidR="00F4304C" w:rsidDel="00A4290C">
          <w:rPr>
            <w:lang w:val="ru-RU"/>
          </w:rPr>
          <w:delText xml:space="preserve"> Фон хранится как ресурс, что гарантирует </w:delText>
        </w:r>
        <w:r w:rsidR="007C2B33" w:rsidDel="00A4290C">
          <w:rPr>
            <w:lang w:val="ru-RU"/>
          </w:rPr>
          <w:delText>невозможность его удале</w:delText>
        </w:r>
        <w:r w:rsidR="00EA4AA7" w:rsidDel="00A4290C">
          <w:rPr>
            <w:lang w:val="ru-RU"/>
          </w:rPr>
          <w:delText>ния. Это позволяет избежать дополнительных проверок на наличие файла фоновой картинки</w:delText>
        </w:r>
        <w:r w:rsidR="001244AF" w:rsidDel="00A4290C">
          <w:rPr>
            <w:lang w:val="ru-RU"/>
          </w:rPr>
          <w:delText xml:space="preserve"> и обработки ситуации его отсутствия</w:delText>
        </w:r>
        <w:r w:rsidR="00A44653" w:rsidDel="00A4290C">
          <w:rPr>
            <w:lang w:val="ru-RU"/>
          </w:rPr>
          <w:delText>.</w:delText>
        </w:r>
        <w:r w:rsidR="00376F13" w:rsidDel="00A4290C">
          <w:rPr>
            <w:lang w:val="ru-RU"/>
          </w:rPr>
          <w:delText xml:space="preserve"> На рисунке </w:delText>
        </w:r>
        <w:r w:rsidR="001244AF" w:rsidDel="00A4290C">
          <w:rPr>
            <w:lang w:val="ru-RU"/>
          </w:rPr>
          <w:fldChar w:fldCharType="begin"/>
        </w:r>
        <w:r w:rsidR="001244AF" w:rsidDel="00A4290C">
          <w:rPr>
            <w:lang w:val="ru-RU"/>
          </w:rPr>
          <w:delInstrText xml:space="preserve"> REF fgr_MainMenuDesign \h </w:delInstrText>
        </w:r>
        <w:r w:rsidR="001244AF" w:rsidDel="00A4290C">
          <w:rPr>
            <w:lang w:val="ru-RU"/>
          </w:rPr>
        </w:r>
        <w:r w:rsidR="001244AF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DE7D07" w:rsidDel="00A4290C">
          <w:rPr>
            <w:lang w:val="ru-RU"/>
          </w:rPr>
          <w:delText>.</w:delText>
        </w:r>
        <w:r w:rsidR="00DE7D07" w:rsidDel="00A4290C">
          <w:rPr>
            <w:noProof/>
            <w:lang w:val="ru-RU"/>
          </w:rPr>
          <w:delText>1</w:delText>
        </w:r>
        <w:r w:rsidR="001244AF" w:rsidDel="00A4290C">
          <w:rPr>
            <w:lang w:val="ru-RU"/>
          </w:rPr>
          <w:fldChar w:fldCharType="end"/>
        </w:r>
        <w:r w:rsidR="00376F13" w:rsidDel="00A4290C">
          <w:rPr>
            <w:lang w:val="ru-RU"/>
          </w:rPr>
          <w:delText xml:space="preserve"> приведен </w:delText>
        </w:r>
        <w:r w:rsidR="00F4304C" w:rsidDel="00A4290C">
          <w:rPr>
            <w:lang w:val="ru-RU"/>
          </w:rPr>
          <w:delText>внешний вид главного меню в процессе разработки.</w:delText>
        </w:r>
      </w:del>
    </w:p>
    <w:p w14:paraId="74106763" w14:textId="121B556D" w:rsidR="002B3D9B" w:rsidRPr="00EA4AA7" w:rsidDel="00A4290C" w:rsidRDefault="002B3D9B" w:rsidP="00FF33CE">
      <w:pPr>
        <w:pStyle w:val="10"/>
        <w:rPr>
          <w:del w:id="193" w:author="Maxim Vashkevich" w:date="2019-12-26T09:00:00Z"/>
          <w:lang w:val="ru-RU"/>
        </w:rPr>
        <w:pPrChange w:id="194" w:author="Maxim Vashkevich" w:date="2019-12-26T14:49:00Z">
          <w:pPr>
            <w:pStyle w:val="af6"/>
          </w:pPr>
        </w:pPrChange>
      </w:pPr>
      <w:del w:id="195" w:author="Maxim Vashkevich" w:date="2019-12-26T09:00:00Z">
        <w:r w:rsidRPr="002B3D9B" w:rsidDel="00A4290C">
          <w:drawing>
            <wp:inline distT="0" distB="0" distL="0" distR="0" wp14:anchorId="43B5DBF4" wp14:editId="3E8F178B">
              <wp:extent cx="5209257" cy="3495040"/>
              <wp:effectExtent l="0" t="0" r="0" b="0"/>
              <wp:docPr id="18" name="Рисунок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9"/>
                      <a:srcRect l="365"/>
                      <a:stretch/>
                    </pic:blipFill>
                    <pic:spPr bwMode="auto">
                      <a:xfrm>
                        <a:off x="0" y="0"/>
                        <a:ext cx="5210092" cy="34956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45B4849" w14:textId="2C4C6B40" w:rsidR="002B3D9B" w:rsidDel="00A4290C" w:rsidRDefault="002B3D9B" w:rsidP="00FF33CE">
      <w:pPr>
        <w:pStyle w:val="10"/>
        <w:rPr>
          <w:del w:id="196" w:author="Maxim Vashkevich" w:date="2019-12-26T09:00:00Z"/>
          <w:lang w:val="ru-RU"/>
        </w:rPr>
        <w:pPrChange w:id="197" w:author="Maxim Vashkevich" w:date="2019-12-26T14:49:00Z">
          <w:pPr>
            <w:pStyle w:val="af1"/>
          </w:pPr>
        </w:pPrChange>
      </w:pPr>
      <w:del w:id="198" w:author="Maxim Vashkevich" w:date="2019-12-26T09:00:00Z">
        <w:r w:rsidRPr="00915F79" w:rsidDel="00A4290C">
          <w:rPr>
            <w:lang w:val="ru-RU"/>
          </w:rPr>
          <w:delText xml:space="preserve">Рисунок 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STYLEREF 1 \s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985950" w:rsidDel="00A4290C">
          <w:rPr>
            <w:lang w:val="ru-RU"/>
          </w:rPr>
          <w:fldChar w:fldCharType="end"/>
        </w:r>
        <w:r w:rsidR="00985950" w:rsidDel="00A4290C">
          <w:rPr>
            <w:lang w:val="ru-RU"/>
          </w:rPr>
          <w:delText>.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SEQ Рисунок \* ARABIC \s 1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1</w:delText>
        </w:r>
        <w:r w:rsidR="00985950" w:rsidDel="00A4290C">
          <w:rPr>
            <w:lang w:val="ru-RU"/>
          </w:rPr>
          <w:fldChar w:fldCharType="end"/>
        </w:r>
        <w:r w:rsidR="00916AA1" w:rsidDel="00A4290C">
          <w:rPr>
            <w:lang w:val="ru-RU"/>
          </w:rPr>
          <w:delText xml:space="preserve"> – </w:delText>
        </w:r>
        <w:r w:rsidR="00915F79" w:rsidDel="00A4290C">
          <w:rPr>
            <w:lang w:val="ru-RU"/>
          </w:rPr>
          <w:delText xml:space="preserve">Внешний вид формы главного меню в режиме </w:delText>
        </w:r>
        <w:r w:rsidR="00170D15" w:rsidDel="00A4290C">
          <w:rPr>
            <w:lang w:val="ru-RU"/>
          </w:rPr>
          <w:delText>дизайна</w:delText>
        </w:r>
      </w:del>
    </w:p>
    <w:p w14:paraId="2CF0F429" w14:textId="4F66AF3E" w:rsidR="0022035B" w:rsidDel="00A4290C" w:rsidRDefault="00F4543C" w:rsidP="00FF33CE">
      <w:pPr>
        <w:pStyle w:val="10"/>
        <w:rPr>
          <w:del w:id="199" w:author="Maxim Vashkevich" w:date="2019-12-26T09:00:00Z"/>
        </w:rPr>
        <w:pPrChange w:id="200" w:author="Maxim Vashkevich" w:date="2019-12-26T14:49:00Z">
          <w:pPr>
            <w:pStyle w:val="3"/>
          </w:pPr>
        </w:pPrChange>
      </w:pPr>
      <w:del w:id="201" w:author="Maxim Vashkevich" w:date="2019-12-26T09:00:00Z">
        <w:r w:rsidDel="00A4290C">
          <w:delText>Игровое окно</w:delText>
        </w:r>
      </w:del>
    </w:p>
    <w:p w14:paraId="32D381FE" w14:textId="73645B8D" w:rsidR="00F4543C" w:rsidDel="00A4290C" w:rsidRDefault="006D0D1E" w:rsidP="00FF33CE">
      <w:pPr>
        <w:pStyle w:val="10"/>
        <w:rPr>
          <w:del w:id="202" w:author="Maxim Vashkevich" w:date="2019-12-26T09:00:00Z"/>
          <w:lang w:val="ru-RU"/>
        </w:rPr>
        <w:pPrChange w:id="203" w:author="Maxim Vashkevich" w:date="2019-12-26T14:49:00Z">
          <w:pPr/>
        </w:pPrChange>
      </w:pPr>
      <w:del w:id="204" w:author="Maxim Vashkevich" w:date="2019-12-26T09:00:00Z">
        <w:r w:rsidDel="00A4290C">
          <w:rPr>
            <w:lang w:val="ru-RU"/>
          </w:rPr>
          <w:delText>Существует несколько способов отображать плитки:</w:delText>
        </w:r>
      </w:del>
    </w:p>
    <w:p w14:paraId="772EB07B" w14:textId="18FFA9D7" w:rsidR="006D0D1E" w:rsidRPr="006D0D1E" w:rsidDel="00A4290C" w:rsidRDefault="006D0D1E" w:rsidP="00FF33CE">
      <w:pPr>
        <w:pStyle w:val="10"/>
        <w:rPr>
          <w:del w:id="205" w:author="Maxim Vashkevich" w:date="2019-12-26T09:00:00Z"/>
        </w:rPr>
        <w:pPrChange w:id="206" w:author="Maxim Vashkevich" w:date="2019-12-26T14:49:00Z">
          <w:pPr>
            <w:pStyle w:val="1"/>
          </w:pPr>
        </w:pPrChange>
      </w:pPr>
      <w:del w:id="207" w:author="Maxim Vashkevich" w:date="2019-12-26T09:00:00Z">
        <w:r w:rsidDel="00A4290C">
          <w:delText>для каждой создавать отдельный компонент TImage</w:delText>
        </w:r>
        <w:r w:rsidRPr="006D0D1E" w:rsidDel="00A4290C">
          <w:delText>;</w:delText>
        </w:r>
      </w:del>
    </w:p>
    <w:p w14:paraId="55355C43" w14:textId="766FF5B2" w:rsidR="006D0D1E" w:rsidRPr="009B6716" w:rsidDel="00A4290C" w:rsidRDefault="009B6716" w:rsidP="00FF33CE">
      <w:pPr>
        <w:pStyle w:val="10"/>
        <w:rPr>
          <w:del w:id="208" w:author="Maxim Vashkevich" w:date="2019-12-26T09:00:00Z"/>
        </w:rPr>
        <w:pPrChange w:id="209" w:author="Maxim Vashkevich" w:date="2019-12-26T14:49:00Z">
          <w:pPr>
            <w:pStyle w:val="1"/>
          </w:pPr>
        </w:pPrChange>
      </w:pPr>
      <w:del w:id="210" w:author="Maxim Vashkevich" w:date="2019-12-26T09:00:00Z">
        <w:r w:rsidDel="00A4290C">
          <w:delText>все плитки отрисовывать на одном компоненте TPaintBox</w:delText>
        </w:r>
        <w:r w:rsidRPr="009B6716" w:rsidDel="00A4290C">
          <w:delText>.</w:delText>
        </w:r>
      </w:del>
    </w:p>
    <w:p w14:paraId="7B2160A9" w14:textId="40F40FB9" w:rsidR="009B6716" w:rsidDel="00A4290C" w:rsidRDefault="00181810" w:rsidP="00FF33CE">
      <w:pPr>
        <w:pStyle w:val="10"/>
        <w:rPr>
          <w:del w:id="211" w:author="Maxim Vashkevich" w:date="2019-12-26T09:00:00Z"/>
          <w:lang w:val="ru-RU"/>
        </w:rPr>
        <w:pPrChange w:id="212" w:author="Maxim Vashkevich" w:date="2019-12-26T14:49:00Z">
          <w:pPr/>
        </w:pPrChange>
      </w:pPr>
      <w:del w:id="213" w:author="Maxim Vashkevich" w:date="2019-12-26T09:00:00Z">
        <w:r w:rsidDel="00A4290C">
          <w:rPr>
            <w:lang w:val="ru-RU"/>
          </w:rPr>
          <w:delText xml:space="preserve">Создание большого числа объектов класса </w:delText>
        </w:r>
        <w:r w:rsidDel="00A4290C">
          <w:delText>TImage</w:delText>
        </w:r>
        <w:r w:rsidDel="00A4290C">
          <w:rPr>
            <w:lang w:val="ru-RU"/>
          </w:rPr>
          <w:delText xml:space="preserve"> </w:delText>
        </w:r>
        <w:r w:rsidR="00D46146" w:rsidDel="00A4290C">
          <w:rPr>
            <w:lang w:val="ru-RU"/>
          </w:rPr>
          <w:delText xml:space="preserve">использует много системных ресурсов и </w:delText>
        </w:r>
        <w:r w:rsidDel="00A4290C">
          <w:rPr>
            <w:lang w:val="ru-RU"/>
          </w:rPr>
          <w:delText xml:space="preserve">может отрицательно повлиять на производительность на маломощных компьютерах, </w:delText>
        </w:r>
        <w:r w:rsidR="00D46146" w:rsidDel="00A4290C">
          <w:rPr>
            <w:lang w:val="ru-RU"/>
          </w:rPr>
          <w:delText>поэтому было решено использовать второй вариант отображения.</w:delText>
        </w:r>
      </w:del>
    </w:p>
    <w:p w14:paraId="4A8629EE" w14:textId="080D42AD" w:rsidR="00D46146" w:rsidRPr="00F846BD" w:rsidDel="00A4290C" w:rsidRDefault="00206F45" w:rsidP="00FF33CE">
      <w:pPr>
        <w:pStyle w:val="10"/>
        <w:rPr>
          <w:del w:id="214" w:author="Maxim Vashkevich" w:date="2019-12-26T09:00:00Z"/>
          <w:lang w:val="ru-RU"/>
        </w:rPr>
        <w:pPrChange w:id="215" w:author="Maxim Vashkevich" w:date="2019-12-26T14:49:00Z">
          <w:pPr/>
        </w:pPrChange>
      </w:pPr>
      <w:del w:id="216" w:author="Maxim Vashkevich" w:date="2019-12-26T09:00:00Z">
        <w:r w:rsidRPr="005C6ED6" w:rsidDel="00A4290C">
          <w:rPr>
            <w:lang w:val="ru-RU"/>
          </w:rPr>
          <w:delText>Так как</w:delText>
        </w:r>
        <w:r w:rsidR="0090185F" w:rsidRPr="005C6ED6" w:rsidDel="00A4290C">
          <w:rPr>
            <w:lang w:val="ru-RU"/>
          </w:rPr>
          <w:delText xml:space="preserve"> существует 144 вида плиток, было решено разместить их </w:delText>
        </w:r>
        <w:r w:rsidR="007D133C" w:rsidRPr="005C6ED6" w:rsidDel="00A4290C">
          <w:rPr>
            <w:lang w:val="ru-RU"/>
          </w:rPr>
          <w:delText>в</w:delText>
        </w:r>
        <w:r w:rsidR="007D133C" w:rsidDel="00A4290C">
          <w:rPr>
            <w:lang w:val="ru-RU"/>
          </w:rPr>
          <w:delText xml:space="preserve"> одном </w:delText>
        </w:r>
        <w:r w:rsidR="007D133C" w:rsidDel="00A4290C">
          <w:delText>BMP</w:delText>
        </w:r>
        <w:r w:rsidR="007D133C" w:rsidRPr="007D133C" w:rsidDel="00A4290C">
          <w:rPr>
            <w:lang w:val="ru-RU"/>
          </w:rPr>
          <w:delText>-</w:delText>
        </w:r>
        <w:r w:rsidR="007D133C" w:rsidDel="00A4290C">
          <w:rPr>
            <w:lang w:val="ru-RU"/>
          </w:rPr>
          <w:delText xml:space="preserve">файле и вырезать из него, создание такого количества отдельных </w:delText>
        </w:r>
        <w:r w:rsidR="00827DF7" w:rsidDel="00A4290C">
          <w:rPr>
            <w:lang w:val="ru-RU"/>
          </w:rPr>
          <w:delText>о</w:delText>
        </w:r>
        <w:r w:rsidR="0066432C" w:rsidDel="00A4290C">
          <w:rPr>
            <w:lang w:val="ru-RU"/>
          </w:rPr>
          <w:delText xml:space="preserve">бъектов, хранящих изображения, </w:delText>
        </w:r>
        <w:r w:rsidR="0066432C" w:rsidRPr="0066432C" w:rsidDel="00A4290C">
          <w:rPr>
            <w:lang w:val="ru-RU"/>
          </w:rPr>
          <w:delText xml:space="preserve">– </w:delText>
        </w:r>
        <w:r w:rsidR="00827DF7" w:rsidDel="00A4290C">
          <w:rPr>
            <w:lang w:val="ru-RU"/>
          </w:rPr>
          <w:delText>процесс трудоёмкий</w:delText>
        </w:r>
        <w:r w:rsidR="0066432C" w:rsidDel="00A4290C">
          <w:rPr>
            <w:lang w:val="ru-RU"/>
          </w:rPr>
          <w:delText>,</w:delText>
        </w:r>
        <w:r w:rsidR="00827DF7" w:rsidDel="00A4290C">
          <w:rPr>
            <w:lang w:val="ru-RU"/>
          </w:rPr>
          <w:delText xml:space="preserve"> и также затрачивается много системных ресурсов. Вариант с использованием </w:delText>
        </w:r>
        <w:r w:rsidR="00827DF7" w:rsidDel="00A4290C">
          <w:delText>TImageList</w:delText>
        </w:r>
        <w:r w:rsidR="00827DF7" w:rsidRPr="006943C3" w:rsidDel="00A4290C">
          <w:rPr>
            <w:lang w:val="ru-RU"/>
          </w:rPr>
          <w:delText xml:space="preserve"> </w:delText>
        </w:r>
        <w:r w:rsidR="006943C3" w:rsidDel="00A4290C">
          <w:rPr>
            <w:lang w:val="ru-RU"/>
          </w:rPr>
          <w:delText>не совсем подходит для данной задачи, так как основная цель этого компонента – хранение иконок для пунктов меню</w:delText>
        </w:r>
        <w:r w:rsidR="005C6ED6" w:rsidDel="00A4290C">
          <w:rPr>
            <w:lang w:val="ru-RU"/>
          </w:rPr>
          <w:delText>.</w:delText>
        </w:r>
        <w:r w:rsidR="009C48AF" w:rsidDel="00A4290C">
          <w:rPr>
            <w:lang w:val="ru-RU"/>
          </w:rPr>
          <w:delText xml:space="preserve"> </w:delText>
        </w:r>
        <w:r w:rsidR="00F846BD" w:rsidDel="00A4290C">
          <w:rPr>
            <w:lang w:val="ru-RU"/>
          </w:rPr>
          <w:delText xml:space="preserve">Поэтому игровое поле отрисовывается программно на компоненте </w:delText>
        </w:r>
        <w:r w:rsidR="00F846BD" w:rsidDel="00A4290C">
          <w:delText>TPaintBox</w:delText>
        </w:r>
        <w:r w:rsidR="00F846BD" w:rsidRPr="00F846BD" w:rsidDel="00A4290C">
          <w:rPr>
            <w:lang w:val="ru-RU"/>
          </w:rPr>
          <w:delText>,</w:delText>
        </w:r>
        <w:r w:rsidR="00F846BD" w:rsidDel="00A4290C">
          <w:rPr>
            <w:lang w:val="ru-RU"/>
          </w:rPr>
          <w:delText xml:space="preserve"> и в режиме дизайна отсутствуют </w:delText>
        </w:r>
        <w:r w:rsidR="009D0077" w:rsidDel="00A4290C">
          <w:rPr>
            <w:lang w:val="ru-RU"/>
          </w:rPr>
          <w:delText>фишки и задний фон приложения.</w:delText>
        </w:r>
      </w:del>
    </w:p>
    <w:p w14:paraId="18037717" w14:textId="0D266DA4" w:rsidR="005C6ED6" w:rsidDel="00A4290C" w:rsidRDefault="005C6ED6" w:rsidP="00FF33CE">
      <w:pPr>
        <w:pStyle w:val="10"/>
        <w:rPr>
          <w:del w:id="217" w:author="Maxim Vashkevich" w:date="2019-12-26T09:00:00Z"/>
          <w:lang w:val="ru-RU"/>
        </w:rPr>
        <w:pPrChange w:id="218" w:author="Maxim Vashkevich" w:date="2019-12-26T14:49:00Z">
          <w:pPr/>
        </w:pPrChange>
      </w:pPr>
      <w:del w:id="219" w:author="Maxim Vashkevich" w:date="2019-12-26T09:00:00Z">
        <w:r w:rsidDel="00A4290C">
          <w:rPr>
            <w:lang w:val="ru-RU"/>
          </w:rPr>
          <w:delText>Для реализации возможности подсчёта времени игры на форму добавлен таймер</w:delText>
        </w:r>
        <w:r w:rsidR="008C42F4" w:rsidDel="00A4290C">
          <w:rPr>
            <w:lang w:val="ru-RU"/>
          </w:rPr>
          <w:delText>.</w:delText>
        </w:r>
      </w:del>
    </w:p>
    <w:p w14:paraId="57FC68D9" w14:textId="7F51BB6B" w:rsidR="008C42F4" w:rsidDel="00A4290C" w:rsidRDefault="008C42F4" w:rsidP="00FF33CE">
      <w:pPr>
        <w:pStyle w:val="10"/>
        <w:rPr>
          <w:del w:id="220" w:author="Maxim Vashkevich" w:date="2019-12-26T09:00:00Z"/>
          <w:lang w:val="ru-RU"/>
        </w:rPr>
        <w:pPrChange w:id="221" w:author="Maxim Vashkevich" w:date="2019-12-26T14:49:00Z">
          <w:pPr/>
        </w:pPrChange>
      </w:pPr>
      <w:del w:id="222" w:author="Maxim Vashkevich" w:date="2019-12-26T09:00:00Z">
        <w:r w:rsidDel="00A4290C">
          <w:rPr>
            <w:lang w:val="ru-RU"/>
          </w:rPr>
          <w:delText xml:space="preserve">С помощью знакомого многим пользователям компонента </w:delText>
        </w:r>
        <w:r w:rsidDel="00A4290C">
          <w:delText>TStatusBar</w:delText>
        </w:r>
        <w:r w:rsidRPr="008C42F4" w:rsidDel="00A4290C">
          <w:rPr>
            <w:lang w:val="ru-RU"/>
          </w:rPr>
          <w:delText xml:space="preserve"> </w:delText>
        </w:r>
        <w:r w:rsidDel="00A4290C">
          <w:rPr>
            <w:lang w:val="ru-RU"/>
          </w:rPr>
          <w:delText xml:space="preserve">отображается информация о числе </w:delText>
        </w:r>
        <w:r w:rsidR="005D26C1" w:rsidDel="00A4290C">
          <w:rPr>
            <w:lang w:val="ru-RU"/>
          </w:rPr>
          <w:delText>доступных ходов, оставшихся фишках и времени, прошедшем с начала игры.</w:delText>
        </w:r>
      </w:del>
    </w:p>
    <w:p w14:paraId="094F2F37" w14:textId="62A53873" w:rsidR="00550431" w:rsidDel="00A4290C" w:rsidRDefault="004C63A0" w:rsidP="00FF33CE">
      <w:pPr>
        <w:pStyle w:val="10"/>
        <w:rPr>
          <w:del w:id="223" w:author="Maxim Vashkevich" w:date="2019-12-26T09:00:00Z"/>
          <w:lang w:val="ru-RU"/>
        </w:rPr>
        <w:pPrChange w:id="224" w:author="Maxim Vashkevich" w:date="2019-12-26T14:49:00Z">
          <w:pPr/>
        </w:pPrChange>
      </w:pPr>
      <w:del w:id="225" w:author="Maxim Vashkevich" w:date="2019-12-26T09:00:00Z">
        <w:r w:rsidDel="00A4290C">
          <w:rPr>
            <w:lang w:val="ru-RU"/>
          </w:rPr>
          <w:delText>Меню данной формы включает в себя следующие пункты:</w:delText>
        </w:r>
      </w:del>
    </w:p>
    <w:p w14:paraId="3DD3176A" w14:textId="5A391339" w:rsidR="004C63A0" w:rsidRPr="00F87924" w:rsidDel="00A4290C" w:rsidRDefault="00F87924" w:rsidP="00FF33CE">
      <w:pPr>
        <w:pStyle w:val="10"/>
        <w:rPr>
          <w:del w:id="226" w:author="Maxim Vashkevich" w:date="2019-12-26T09:00:00Z"/>
        </w:rPr>
        <w:pPrChange w:id="227" w:author="Maxim Vashkevich" w:date="2019-12-26T14:49:00Z">
          <w:pPr>
            <w:pStyle w:val="1"/>
          </w:pPr>
        </w:pPrChange>
      </w:pPr>
      <w:del w:id="228" w:author="Maxim Vashkevich" w:date="2019-12-26T09:00:00Z">
        <w:r w:rsidRPr="00F87924" w:rsidDel="00A4290C">
          <w:delText>«</w:delText>
        </w:r>
        <w:r w:rsidR="004C63A0" w:rsidRPr="00F87924" w:rsidDel="00A4290C">
          <w:delText>Game</w:delText>
        </w:r>
        <w:r w:rsidRPr="00F87924" w:rsidDel="00A4290C">
          <w:delText>»</w:delText>
        </w:r>
        <w:r w:rsidR="004C63A0" w:rsidRPr="00F87924" w:rsidDel="00A4290C">
          <w:delText xml:space="preserve"> – пункт, отвечающий за игровой процесс и содержащий следующие подпункты:</w:delText>
        </w:r>
      </w:del>
    </w:p>
    <w:p w14:paraId="66360D74" w14:textId="16FF6610" w:rsidR="004C63A0" w:rsidRPr="005D3111" w:rsidDel="00A4290C" w:rsidRDefault="00F87924" w:rsidP="00FF33CE">
      <w:pPr>
        <w:pStyle w:val="10"/>
        <w:rPr>
          <w:del w:id="229" w:author="Maxim Vashkevich" w:date="2019-12-26T09:00:00Z"/>
        </w:rPr>
        <w:pPrChange w:id="230" w:author="Maxim Vashkevich" w:date="2019-12-26T14:49:00Z">
          <w:pPr>
            <w:pStyle w:val="2"/>
          </w:pPr>
        </w:pPrChange>
      </w:pPr>
      <w:del w:id="231" w:author="Maxim Vashkevich" w:date="2019-12-26T09:00:00Z">
        <w:r w:rsidRPr="005D3111" w:rsidDel="00A4290C">
          <w:delText>«</w:delText>
        </w:r>
        <w:r w:rsidR="004C63A0" w:rsidDel="00A4290C">
          <w:delText>Undo</w:delText>
        </w:r>
        <w:r w:rsidRPr="005D3111" w:rsidDel="00A4290C">
          <w:delText>»</w:delText>
        </w:r>
        <w:r w:rsidR="004C63A0" w:rsidRPr="005D3111" w:rsidDel="00A4290C">
          <w:delText xml:space="preserve"> – пункт, </w:delText>
        </w:r>
        <w:r w:rsidR="003C2485" w:rsidRPr="005D3111" w:rsidDel="00A4290C">
          <w:delText>отвечающий за отмену хода</w:delText>
        </w:r>
        <w:r w:rsidR="004C63A0" w:rsidRPr="005D3111" w:rsidDel="00A4290C">
          <w:delText>;</w:delText>
        </w:r>
      </w:del>
    </w:p>
    <w:p w14:paraId="42AF1413" w14:textId="1DFB9B28" w:rsidR="004C63A0" w:rsidRPr="005D3111" w:rsidDel="00A4290C" w:rsidRDefault="00F87924" w:rsidP="00FF33CE">
      <w:pPr>
        <w:pStyle w:val="10"/>
        <w:rPr>
          <w:del w:id="232" w:author="Maxim Vashkevich" w:date="2019-12-26T09:00:00Z"/>
        </w:rPr>
        <w:pPrChange w:id="233" w:author="Maxim Vashkevich" w:date="2019-12-26T14:49:00Z">
          <w:pPr>
            <w:pStyle w:val="2"/>
          </w:pPr>
        </w:pPrChange>
      </w:pPr>
      <w:del w:id="234" w:author="Maxim Vashkevich" w:date="2019-12-26T09:00:00Z">
        <w:r w:rsidRPr="005D3111" w:rsidDel="00A4290C">
          <w:delText>«</w:delText>
        </w:r>
        <w:r w:rsidR="004C63A0" w:rsidRPr="001E167D" w:rsidDel="00A4290C">
          <w:delText>Highlight</w:delText>
        </w:r>
        <w:r w:rsidR="004C63A0" w:rsidRPr="005D3111" w:rsidDel="00A4290C">
          <w:delText xml:space="preserve"> </w:delText>
        </w:r>
        <w:r w:rsidR="003C2485" w:rsidDel="00A4290C">
          <w:delText>selectable</w:delText>
        </w:r>
        <w:r w:rsidR="004C63A0" w:rsidRPr="005D3111" w:rsidDel="00A4290C">
          <w:delText xml:space="preserve"> </w:delText>
        </w:r>
        <w:r w:rsidR="004C63A0" w:rsidDel="00A4290C">
          <w:delText>tiles</w:delText>
        </w:r>
        <w:r w:rsidRPr="005D3111" w:rsidDel="00A4290C">
          <w:delText>»</w:delText>
        </w:r>
        <w:r w:rsidR="003C2485" w:rsidRPr="005D3111" w:rsidDel="00A4290C">
          <w:delText xml:space="preserve"> – пункт, по нажатию на который будут отмечены незаблокированные фишки</w:delText>
        </w:r>
        <w:r w:rsidR="004C63A0" w:rsidRPr="005D3111" w:rsidDel="00A4290C">
          <w:delText>;</w:delText>
        </w:r>
      </w:del>
    </w:p>
    <w:p w14:paraId="51A1FD2F" w14:textId="654F8D21" w:rsidR="004C63A0" w:rsidRPr="005D3111" w:rsidDel="00A4290C" w:rsidRDefault="00F87924" w:rsidP="00FF33CE">
      <w:pPr>
        <w:pStyle w:val="10"/>
        <w:rPr>
          <w:del w:id="235" w:author="Maxim Vashkevich" w:date="2019-12-26T09:00:00Z"/>
        </w:rPr>
        <w:pPrChange w:id="236" w:author="Maxim Vashkevich" w:date="2019-12-26T14:49:00Z">
          <w:pPr>
            <w:pStyle w:val="2"/>
          </w:pPr>
        </w:pPrChange>
      </w:pPr>
      <w:del w:id="237" w:author="Maxim Vashkevich" w:date="2019-12-26T09:00:00Z">
        <w:r w:rsidRPr="005D3111" w:rsidDel="00A4290C">
          <w:delText>«</w:delText>
        </w:r>
        <w:r w:rsidR="004C63A0" w:rsidDel="00A4290C">
          <w:delText>Back</w:delText>
        </w:r>
        <w:r w:rsidR="004C63A0" w:rsidRPr="005D3111" w:rsidDel="00A4290C">
          <w:delText xml:space="preserve"> </w:delText>
        </w:r>
        <w:r w:rsidR="004C63A0" w:rsidDel="00A4290C">
          <w:delText>to</w:delText>
        </w:r>
        <w:r w:rsidR="004C63A0" w:rsidRPr="005D3111" w:rsidDel="00A4290C">
          <w:delText xml:space="preserve"> </w:delText>
        </w:r>
        <w:r w:rsidR="004C63A0" w:rsidDel="00A4290C">
          <w:delText>main</w:delText>
        </w:r>
        <w:r w:rsidR="004C63A0" w:rsidRPr="005D3111" w:rsidDel="00A4290C">
          <w:delText xml:space="preserve"> </w:delText>
        </w:r>
        <w:r w:rsidR="004C63A0" w:rsidDel="00A4290C">
          <w:delText>menu</w:delText>
        </w:r>
        <w:r w:rsidRPr="005D3111" w:rsidDel="00A4290C">
          <w:delText>»</w:delText>
        </w:r>
        <w:r w:rsidR="003C2485" w:rsidRPr="005D3111" w:rsidDel="00A4290C">
          <w:delText xml:space="preserve"> – пункт, служащий для возврата в главное меню;</w:delText>
        </w:r>
      </w:del>
    </w:p>
    <w:p w14:paraId="4E7ADD93" w14:textId="5BC56364" w:rsidR="004C63A0" w:rsidRPr="00603BE2" w:rsidDel="00A4290C" w:rsidRDefault="00F87924" w:rsidP="00FF33CE">
      <w:pPr>
        <w:pStyle w:val="10"/>
        <w:rPr>
          <w:del w:id="238" w:author="Maxim Vashkevich" w:date="2019-12-26T09:00:00Z"/>
        </w:rPr>
        <w:pPrChange w:id="239" w:author="Maxim Vashkevich" w:date="2019-12-26T14:49:00Z">
          <w:pPr>
            <w:pStyle w:val="1"/>
          </w:pPr>
        </w:pPrChange>
      </w:pPr>
      <w:del w:id="240" w:author="Maxim Vashkevich" w:date="2019-12-26T09:00:00Z">
        <w:r w:rsidDel="00A4290C">
          <w:delText>«</w:delText>
        </w:r>
        <w:r w:rsidR="004C63A0" w:rsidDel="00A4290C">
          <w:delText>Help</w:delText>
        </w:r>
        <w:r w:rsidDel="00A4290C">
          <w:delText>»</w:delText>
        </w:r>
        <w:r w:rsidR="00603BE2" w:rsidDel="00A4290C">
          <w:delText xml:space="preserve"> – пункт, предназначенный для вызова справки</w:delText>
        </w:r>
        <w:r w:rsidR="004C63A0" w:rsidRPr="00603BE2" w:rsidDel="00A4290C">
          <w:delText>;</w:delText>
        </w:r>
      </w:del>
    </w:p>
    <w:p w14:paraId="5A9320A6" w14:textId="0B5BAE9F" w:rsidR="004C63A0" w:rsidRPr="00603BE2" w:rsidDel="00A4290C" w:rsidRDefault="00F87924" w:rsidP="00FF33CE">
      <w:pPr>
        <w:pStyle w:val="10"/>
        <w:rPr>
          <w:del w:id="241" w:author="Maxim Vashkevich" w:date="2019-12-26T09:00:00Z"/>
        </w:rPr>
        <w:pPrChange w:id="242" w:author="Maxim Vashkevich" w:date="2019-12-26T14:49:00Z">
          <w:pPr>
            <w:pStyle w:val="1"/>
          </w:pPr>
        </w:pPrChange>
      </w:pPr>
      <w:del w:id="243" w:author="Maxim Vashkevich" w:date="2019-12-26T09:00:00Z">
        <w:r w:rsidDel="00A4290C">
          <w:delText>«</w:delText>
        </w:r>
        <w:r w:rsidR="004C63A0" w:rsidDel="00A4290C">
          <w:delText>Music</w:delText>
        </w:r>
        <w:r w:rsidDel="00A4290C">
          <w:delText>»</w:delText>
        </w:r>
        <w:r w:rsidR="00603BE2" w:rsidDel="00A4290C">
          <w:delText xml:space="preserve"> – пункт, отвечающий за управление музыкой и содержащий следующий подпункт</w:delText>
        </w:r>
        <w:r w:rsidR="004C63A0" w:rsidRPr="00603BE2" w:rsidDel="00A4290C">
          <w:delText>:</w:delText>
        </w:r>
      </w:del>
    </w:p>
    <w:p w14:paraId="59586EBF" w14:textId="35AF8236" w:rsidR="004C63A0" w:rsidRPr="005D3111" w:rsidDel="00A4290C" w:rsidRDefault="00F87924" w:rsidP="00FF33CE">
      <w:pPr>
        <w:pStyle w:val="10"/>
        <w:rPr>
          <w:del w:id="244" w:author="Maxim Vashkevich" w:date="2019-12-26T09:00:00Z"/>
        </w:rPr>
        <w:pPrChange w:id="245" w:author="Maxim Vashkevich" w:date="2019-12-26T14:49:00Z">
          <w:pPr>
            <w:pStyle w:val="2"/>
          </w:pPr>
        </w:pPrChange>
      </w:pPr>
      <w:del w:id="246" w:author="Maxim Vashkevich" w:date="2019-12-26T09:00:00Z">
        <w:r w:rsidRPr="005D3111" w:rsidDel="00A4290C">
          <w:delText>«</w:delText>
        </w:r>
        <w:r w:rsidR="004C63A0" w:rsidDel="00A4290C">
          <w:delText>Play</w:delText>
        </w:r>
        <w:r w:rsidR="004C63A0" w:rsidRPr="005D3111" w:rsidDel="00A4290C">
          <w:delText xml:space="preserve"> </w:delText>
        </w:r>
        <w:r w:rsidR="004C63A0" w:rsidDel="00A4290C">
          <w:delText>music</w:delText>
        </w:r>
        <w:r w:rsidRPr="005D3111" w:rsidDel="00A4290C">
          <w:delText>»</w:delText>
        </w:r>
        <w:r w:rsidR="00603BE2" w:rsidRPr="005D3111" w:rsidDel="00A4290C">
          <w:delText xml:space="preserve"> – пункт, служащий для включения/выключения музыки</w:delText>
        </w:r>
        <w:r w:rsidR="00C15ED6" w:rsidRPr="005D3111" w:rsidDel="00A4290C">
          <w:delText xml:space="preserve">, индикатором является </w:delText>
        </w:r>
        <w:r w:rsidR="00ED300C" w:rsidRPr="005D3111" w:rsidDel="00A4290C">
          <w:delText>наличие маркера флажка около данного пункта</w:delText>
        </w:r>
        <w:r w:rsidR="004C63A0" w:rsidRPr="005D3111" w:rsidDel="00A4290C">
          <w:delText>;</w:delText>
        </w:r>
      </w:del>
    </w:p>
    <w:p w14:paraId="309D8B8D" w14:textId="53DDCB68" w:rsidR="004C63A0" w:rsidDel="00A4290C" w:rsidRDefault="00F87924" w:rsidP="00FF33CE">
      <w:pPr>
        <w:pStyle w:val="10"/>
        <w:rPr>
          <w:del w:id="247" w:author="Maxim Vashkevich" w:date="2019-12-26T09:00:00Z"/>
        </w:rPr>
        <w:pPrChange w:id="248" w:author="Maxim Vashkevich" w:date="2019-12-26T14:49:00Z">
          <w:pPr>
            <w:pStyle w:val="1"/>
          </w:pPr>
        </w:pPrChange>
      </w:pPr>
      <w:del w:id="249" w:author="Maxim Vashkevich" w:date="2019-12-26T09:00:00Z">
        <w:r w:rsidDel="00A4290C">
          <w:delText>«</w:delText>
        </w:r>
        <w:r w:rsidR="004C63A0" w:rsidDel="00A4290C">
          <w:delText>Records</w:delText>
        </w:r>
        <w:r w:rsidDel="00A4290C">
          <w:delText>»</w:delText>
        </w:r>
        <w:r w:rsidR="00C47E41" w:rsidDel="00A4290C">
          <w:delText xml:space="preserve"> – пункт, отвечающий за открытие окна рекордов</w:delText>
        </w:r>
        <w:r w:rsidR="004C63A0" w:rsidRPr="007273E4" w:rsidDel="00A4290C">
          <w:delText>.</w:delText>
        </w:r>
      </w:del>
    </w:p>
    <w:p w14:paraId="26FF64DC" w14:textId="14F5108E" w:rsidR="00FC2722" w:rsidRPr="009D0077" w:rsidDel="00A4290C" w:rsidRDefault="00FC2722" w:rsidP="00FF33CE">
      <w:pPr>
        <w:pStyle w:val="10"/>
        <w:rPr>
          <w:del w:id="250" w:author="Maxim Vashkevich" w:date="2019-12-26T09:00:00Z"/>
          <w:lang w:val="ru-RU"/>
        </w:rPr>
        <w:pPrChange w:id="251" w:author="Maxim Vashkevich" w:date="2019-12-26T14:49:00Z">
          <w:pPr/>
        </w:pPrChange>
      </w:pPr>
      <w:del w:id="252" w:author="Maxim Vashkevich" w:date="2019-12-26T09:00:00Z">
        <w:r w:rsidDel="00A4290C">
          <w:rPr>
            <w:lang w:val="ru-RU"/>
          </w:rPr>
          <w:delText>Внешний вид</w:delText>
        </w:r>
        <w:r w:rsidR="009D0077" w:rsidDel="00A4290C">
          <w:rPr>
            <w:lang w:val="ru-RU"/>
          </w:rPr>
          <w:delText xml:space="preserve"> игровой формы</w:delText>
        </w:r>
        <w:r w:rsidDel="00A4290C">
          <w:rPr>
            <w:lang w:val="ru-RU"/>
          </w:rPr>
          <w:delText xml:space="preserve"> </w:delText>
        </w:r>
        <w:r w:rsidR="009D0077" w:rsidDel="00A4290C">
          <w:rPr>
            <w:lang w:val="ru-RU"/>
          </w:rPr>
          <w:delText xml:space="preserve">на этапе разработки </w:delText>
        </w:r>
        <w:r w:rsidDel="00A4290C">
          <w:rPr>
            <w:lang w:val="ru-RU"/>
          </w:rPr>
          <w:delText xml:space="preserve">представлен на рисунке </w:delText>
        </w:r>
        <w:r w:rsidR="009D0077" w:rsidDel="00A4290C">
          <w:rPr>
            <w:lang w:val="ru-RU"/>
          </w:rPr>
          <w:fldChar w:fldCharType="begin"/>
        </w:r>
        <w:r w:rsidR="009D0077" w:rsidDel="00A4290C">
          <w:rPr>
            <w:lang w:val="ru-RU"/>
          </w:rPr>
          <w:delInstrText xml:space="preserve"> REF fgr_GameDes \h </w:delInstrText>
        </w:r>
        <w:r w:rsidR="009D0077" w:rsidDel="00A4290C">
          <w:rPr>
            <w:lang w:val="ru-RU"/>
          </w:rPr>
        </w:r>
        <w:r w:rsidR="009D0077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DE7D07" w:rsidDel="00A4290C">
          <w:rPr>
            <w:lang w:val="ru-RU"/>
          </w:rPr>
          <w:delText>.</w:delText>
        </w:r>
        <w:r w:rsidR="00DE7D07" w:rsidDel="00A4290C">
          <w:rPr>
            <w:noProof/>
            <w:lang w:val="ru-RU"/>
          </w:rPr>
          <w:delText>2</w:delText>
        </w:r>
        <w:r w:rsidR="009D0077" w:rsidDel="00A4290C">
          <w:rPr>
            <w:lang w:val="ru-RU"/>
          </w:rPr>
          <w:fldChar w:fldCharType="end"/>
        </w:r>
        <w:r w:rsidR="009D0077" w:rsidRPr="009D0077" w:rsidDel="00A4290C">
          <w:rPr>
            <w:lang w:val="ru-RU"/>
          </w:rPr>
          <w:delText>.</w:delText>
        </w:r>
      </w:del>
    </w:p>
    <w:p w14:paraId="2ECD0E16" w14:textId="52841AC0" w:rsidR="009D0077" w:rsidDel="00A4290C" w:rsidRDefault="009C48AF" w:rsidP="00FF33CE">
      <w:pPr>
        <w:pStyle w:val="10"/>
        <w:rPr>
          <w:del w:id="253" w:author="Maxim Vashkevich" w:date="2019-12-26T09:00:00Z"/>
        </w:rPr>
        <w:pPrChange w:id="254" w:author="Maxim Vashkevich" w:date="2019-12-26T14:49:00Z">
          <w:pPr>
            <w:pStyle w:val="af6"/>
          </w:pPr>
        </w:pPrChange>
      </w:pPr>
      <w:del w:id="255" w:author="Maxim Vashkevich" w:date="2019-12-26T09:00:00Z">
        <w:r w:rsidRPr="009C48AF" w:rsidDel="00A4290C">
          <w:drawing>
            <wp:inline distT="0" distB="0" distL="0" distR="0" wp14:anchorId="229FFCDC" wp14:editId="6EB43FC9">
              <wp:extent cx="5939790" cy="4278630"/>
              <wp:effectExtent l="0" t="0" r="3810" b="7620"/>
              <wp:docPr id="21" name="Рисунок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39790" cy="42786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BA22462" w14:textId="50F3BD61" w:rsidR="00FC2722" w:rsidRPr="009D0077" w:rsidDel="00A4290C" w:rsidRDefault="009D0077" w:rsidP="00FF33CE">
      <w:pPr>
        <w:pStyle w:val="10"/>
        <w:rPr>
          <w:del w:id="256" w:author="Maxim Vashkevich" w:date="2019-12-26T09:00:00Z"/>
          <w:lang w:val="ru-RU"/>
        </w:rPr>
        <w:pPrChange w:id="257" w:author="Maxim Vashkevich" w:date="2019-12-26T14:49:00Z">
          <w:pPr>
            <w:pStyle w:val="af1"/>
          </w:pPr>
        </w:pPrChange>
      </w:pPr>
      <w:del w:id="258" w:author="Maxim Vashkevich" w:date="2019-12-26T09:00:00Z">
        <w:r w:rsidRPr="009D0077" w:rsidDel="00A4290C">
          <w:rPr>
            <w:lang w:val="ru-RU"/>
          </w:rPr>
          <w:delText xml:space="preserve">Рисунок 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STYLEREF 1 \s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985950" w:rsidDel="00A4290C">
          <w:rPr>
            <w:lang w:val="ru-RU"/>
          </w:rPr>
          <w:fldChar w:fldCharType="end"/>
        </w:r>
        <w:r w:rsidR="00985950" w:rsidDel="00A4290C">
          <w:rPr>
            <w:lang w:val="ru-RU"/>
          </w:rPr>
          <w:delText>.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SEQ Рисунок \* ARABIC \s 1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2</w:delText>
        </w:r>
        <w:r w:rsidR="00985950" w:rsidDel="00A4290C">
          <w:rPr>
            <w:lang w:val="ru-RU"/>
          </w:rPr>
          <w:fldChar w:fldCharType="end"/>
        </w:r>
        <w:r w:rsidDel="00A4290C">
          <w:rPr>
            <w:lang w:val="ru-RU"/>
          </w:rPr>
          <w:delText xml:space="preserve"> – Внешний вид игровой формы в режиме дизайна</w:delText>
        </w:r>
      </w:del>
    </w:p>
    <w:p w14:paraId="665A7487" w14:textId="31B50616" w:rsidR="0022035B" w:rsidDel="00A4290C" w:rsidRDefault="0022035B" w:rsidP="00FF33CE">
      <w:pPr>
        <w:pStyle w:val="10"/>
        <w:rPr>
          <w:del w:id="259" w:author="Maxim Vashkevich" w:date="2019-12-26T09:00:00Z"/>
        </w:rPr>
        <w:pPrChange w:id="260" w:author="Maxim Vashkevich" w:date="2019-12-26T14:49:00Z">
          <w:pPr>
            <w:pStyle w:val="3"/>
          </w:pPr>
        </w:pPrChange>
      </w:pPr>
      <w:del w:id="261" w:author="Maxim Vashkevich" w:date="2019-12-26T09:00:00Z">
        <w:r w:rsidDel="00A4290C">
          <w:delText>Вспомогательные формы</w:delText>
        </w:r>
      </w:del>
    </w:p>
    <w:p w14:paraId="37355056" w14:textId="750478A3" w:rsidR="0022035B" w:rsidDel="00A4290C" w:rsidRDefault="0040395C" w:rsidP="00FF33CE">
      <w:pPr>
        <w:pStyle w:val="10"/>
        <w:rPr>
          <w:del w:id="262" w:author="Maxim Vashkevich" w:date="2019-12-26T09:00:00Z"/>
          <w:lang w:val="ru-RU"/>
        </w:rPr>
        <w:pPrChange w:id="263" w:author="Maxim Vashkevich" w:date="2019-12-26T14:49:00Z">
          <w:pPr/>
        </w:pPrChange>
      </w:pPr>
      <w:del w:id="264" w:author="Maxim Vashkevich" w:date="2019-12-26T09:00:00Z">
        <w:r w:rsidDel="00A4290C">
          <w:rPr>
            <w:lang w:val="ru-RU"/>
          </w:rPr>
          <w:delText xml:space="preserve">Встроенных возможностей диалоговых окон в библиотеке </w:delText>
        </w:r>
        <w:r w:rsidDel="00A4290C">
          <w:delText>VCL</w:delText>
        </w:r>
        <w:r w:rsidRPr="0040395C" w:rsidDel="00A4290C">
          <w:rPr>
            <w:lang w:val="ru-RU"/>
          </w:rPr>
          <w:delText xml:space="preserve"> </w:delText>
        </w:r>
        <w:r w:rsidDel="00A4290C">
          <w:rPr>
            <w:lang w:val="ru-RU"/>
          </w:rPr>
          <w:delText xml:space="preserve">недостаточно для </w:delText>
        </w:r>
        <w:r w:rsidR="007D41EB" w:rsidDel="00A4290C">
          <w:rPr>
            <w:lang w:val="ru-RU"/>
          </w:rPr>
          <w:delText xml:space="preserve">полноценного взаимодействия с пользователем. Поэтому было принято решение создать дополнительные формы, </w:delText>
        </w:r>
        <w:r w:rsidR="000D1C87" w:rsidDel="00A4290C">
          <w:rPr>
            <w:lang w:val="ru-RU"/>
          </w:rPr>
          <w:delText>реализующие недостающие функции.</w:delText>
        </w:r>
      </w:del>
    </w:p>
    <w:p w14:paraId="1357BF4C" w14:textId="4795009F" w:rsidR="00F9362D" w:rsidDel="00A4290C" w:rsidRDefault="00F9362D" w:rsidP="00FF33CE">
      <w:pPr>
        <w:pStyle w:val="10"/>
        <w:rPr>
          <w:del w:id="265" w:author="Maxim Vashkevich" w:date="2019-12-26T09:00:00Z"/>
          <w:lang w:val="ru-RU"/>
        </w:rPr>
        <w:pPrChange w:id="266" w:author="Maxim Vashkevich" w:date="2019-12-26T14:49:00Z">
          <w:pPr/>
        </w:pPrChange>
      </w:pPr>
      <w:del w:id="267" w:author="Maxim Vashkevich" w:date="2019-12-26T09:00:00Z">
        <w:r w:rsidDel="00A4290C">
          <w:rPr>
            <w:lang w:val="ru-RU"/>
          </w:rPr>
          <w:delText>Когда не остаётся ходов, существуют следующие варианты действий:</w:delText>
        </w:r>
      </w:del>
    </w:p>
    <w:p w14:paraId="28528819" w14:textId="3A45B3E5" w:rsidR="00233FB2" w:rsidDel="00A4290C" w:rsidRDefault="00233FB2" w:rsidP="00FF33CE">
      <w:pPr>
        <w:pStyle w:val="10"/>
        <w:rPr>
          <w:del w:id="268" w:author="Maxim Vashkevich" w:date="2019-12-26T09:00:00Z"/>
        </w:rPr>
        <w:pPrChange w:id="269" w:author="Maxim Vashkevich" w:date="2019-12-26T14:49:00Z">
          <w:pPr>
            <w:pStyle w:val="1"/>
          </w:pPr>
        </w:pPrChange>
      </w:pPr>
      <w:del w:id="270" w:author="Maxim Vashkevich" w:date="2019-12-26T09:00:00Z">
        <w:r w:rsidDel="00A4290C">
          <w:delText>перемешать фишки на поле;</w:delText>
        </w:r>
      </w:del>
    </w:p>
    <w:p w14:paraId="013BF77C" w14:textId="3EB54B9B" w:rsidR="00F9362D" w:rsidDel="00A4290C" w:rsidRDefault="00233FB2" w:rsidP="00FF33CE">
      <w:pPr>
        <w:pStyle w:val="10"/>
        <w:rPr>
          <w:del w:id="271" w:author="Maxim Vashkevich" w:date="2019-12-26T09:00:00Z"/>
        </w:rPr>
        <w:pPrChange w:id="272" w:author="Maxim Vashkevich" w:date="2019-12-26T14:49:00Z">
          <w:pPr>
            <w:pStyle w:val="1"/>
          </w:pPr>
        </w:pPrChange>
      </w:pPr>
      <w:del w:id="273" w:author="Maxim Vashkevich" w:date="2019-12-26T09:00:00Z">
        <w:r w:rsidDel="00A4290C">
          <w:delText>окончить игру и выйти в главное меню;</w:delText>
        </w:r>
      </w:del>
    </w:p>
    <w:p w14:paraId="7491FFB3" w14:textId="5916AA6B" w:rsidR="00233FB2" w:rsidDel="00A4290C" w:rsidRDefault="00FB7E0A" w:rsidP="00FF33CE">
      <w:pPr>
        <w:pStyle w:val="10"/>
        <w:rPr>
          <w:del w:id="274" w:author="Maxim Vashkevich" w:date="2019-12-26T09:00:00Z"/>
        </w:rPr>
        <w:pPrChange w:id="275" w:author="Maxim Vashkevich" w:date="2019-12-26T14:49:00Z">
          <w:pPr>
            <w:pStyle w:val="1"/>
          </w:pPr>
        </w:pPrChange>
      </w:pPr>
      <w:del w:id="276" w:author="Maxim Vashkevich" w:date="2019-12-26T09:00:00Z">
        <w:r w:rsidDel="00A4290C">
          <w:delText>отменить последний ход.</w:delText>
        </w:r>
      </w:del>
    </w:p>
    <w:p w14:paraId="200B63F3" w14:textId="3F960B86" w:rsidR="00FB7E0A" w:rsidRPr="00563CDE" w:rsidDel="00A4290C" w:rsidRDefault="00563CDE" w:rsidP="00FF33CE">
      <w:pPr>
        <w:pStyle w:val="10"/>
        <w:rPr>
          <w:del w:id="277" w:author="Maxim Vashkevich" w:date="2019-12-26T09:00:00Z"/>
          <w:lang w:val="ru-RU"/>
        </w:rPr>
        <w:pPrChange w:id="278" w:author="Maxim Vashkevich" w:date="2019-12-26T14:49:00Z">
          <w:pPr/>
        </w:pPrChange>
      </w:pPr>
      <w:del w:id="279" w:author="Maxim Vashkevich" w:date="2019-12-26T09:00:00Z">
        <w:r w:rsidDel="00A4290C">
          <w:rPr>
            <w:lang w:val="ru-RU"/>
          </w:rPr>
          <w:delText>Для запроса следующего действия отображается форма, вид которой в режиме разработки представлен на рисунке</w:delText>
        </w:r>
        <w:r w:rsidR="0066432C" w:rsidDel="00A4290C">
          <w:rPr>
            <w:lang w:val="ru-RU"/>
          </w:rPr>
          <w:delText xml:space="preserve"> </w:delText>
        </w:r>
        <w:r w:rsidR="0066432C" w:rsidDel="00A4290C">
          <w:rPr>
            <w:lang w:val="ru-RU"/>
          </w:rPr>
          <w:fldChar w:fldCharType="begin"/>
        </w:r>
        <w:r w:rsidR="0066432C" w:rsidDel="00A4290C">
          <w:rPr>
            <w:lang w:val="ru-RU"/>
          </w:rPr>
          <w:delInstrText xml:space="preserve"> REF fgr_NoMovesDesign \h </w:delInstrText>
        </w:r>
        <w:r w:rsidR="0066432C" w:rsidDel="00A4290C">
          <w:rPr>
            <w:lang w:val="ru-RU"/>
          </w:rPr>
        </w:r>
        <w:r w:rsidR="0066432C" w:rsidDel="00A4290C">
          <w:rPr>
            <w:lang w:val="ru-RU"/>
          </w:rPr>
          <w:fldChar w:fldCharType="separate"/>
        </w:r>
        <w:r w:rsidR="0066432C" w:rsidDel="00A4290C">
          <w:rPr>
            <w:noProof/>
            <w:lang w:val="ru-RU"/>
          </w:rPr>
          <w:delText>3</w:delText>
        </w:r>
        <w:r w:rsidR="0066432C" w:rsidDel="00A4290C">
          <w:rPr>
            <w:lang w:val="ru-RU"/>
          </w:rPr>
          <w:delText>.</w:delText>
        </w:r>
        <w:r w:rsidR="0066432C" w:rsidDel="00A4290C">
          <w:rPr>
            <w:noProof/>
            <w:lang w:val="ru-RU"/>
          </w:rPr>
          <w:delText>3</w:delText>
        </w:r>
        <w:r w:rsidR="0066432C" w:rsidDel="00A4290C">
          <w:rPr>
            <w:lang w:val="ru-RU"/>
          </w:rPr>
          <w:fldChar w:fldCharType="end"/>
        </w:r>
        <w:r w:rsidDel="00A4290C">
          <w:rPr>
            <w:lang w:val="ru-RU"/>
          </w:rPr>
          <w:delText>.</w:delText>
        </w:r>
      </w:del>
    </w:p>
    <w:p w14:paraId="70063246" w14:textId="415324B6" w:rsidR="0060272A" w:rsidDel="00A4290C" w:rsidRDefault="000D1C87" w:rsidP="00FF33CE">
      <w:pPr>
        <w:pStyle w:val="10"/>
        <w:rPr>
          <w:del w:id="280" w:author="Maxim Vashkevich" w:date="2019-12-26T09:00:00Z"/>
        </w:rPr>
        <w:pPrChange w:id="281" w:author="Maxim Vashkevich" w:date="2019-12-26T14:49:00Z">
          <w:pPr>
            <w:pStyle w:val="af6"/>
          </w:pPr>
        </w:pPrChange>
      </w:pPr>
      <w:del w:id="282" w:author="Maxim Vashkevich" w:date="2019-12-26T09:00:00Z">
        <w:r w:rsidRPr="000D1C87" w:rsidDel="00A4290C">
          <w:drawing>
            <wp:inline distT="0" distB="0" distL="0" distR="0" wp14:anchorId="1400073F" wp14:editId="6022ADDD">
              <wp:extent cx="3970364" cy="1333616"/>
              <wp:effectExtent l="0" t="0" r="0" b="0"/>
              <wp:docPr id="19" name="Рисунок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70364" cy="133361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8C38ED5" w14:textId="39E54E7B" w:rsidR="000D1C87" w:rsidDel="00A4290C" w:rsidRDefault="00916AA1" w:rsidP="00FF33CE">
      <w:pPr>
        <w:pStyle w:val="10"/>
        <w:rPr>
          <w:del w:id="283" w:author="Maxim Vashkevich" w:date="2019-12-26T09:00:00Z"/>
          <w:lang w:val="ru-RU"/>
        </w:rPr>
        <w:pPrChange w:id="284" w:author="Maxim Vashkevich" w:date="2019-12-26T14:49:00Z">
          <w:pPr>
            <w:pStyle w:val="af1"/>
          </w:pPr>
        </w:pPrChange>
      </w:pPr>
      <w:del w:id="285" w:author="Maxim Vashkevich" w:date="2019-12-26T09:00:00Z">
        <w:r w:rsidDel="00A4290C">
          <w:rPr>
            <w:lang w:val="ru-RU"/>
          </w:rPr>
          <w:delText>Рисунок</w:delText>
        </w:r>
        <w:r w:rsidR="00314AB8" w:rsidDel="00A4290C">
          <w:rPr>
            <w:lang w:val="ru-RU"/>
          </w:rPr>
          <w:delText xml:space="preserve"> 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STYLEREF 1 \s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985950" w:rsidDel="00A4290C">
          <w:rPr>
            <w:lang w:val="ru-RU"/>
          </w:rPr>
          <w:fldChar w:fldCharType="end"/>
        </w:r>
        <w:r w:rsidR="00985950" w:rsidDel="00A4290C">
          <w:rPr>
            <w:lang w:val="ru-RU"/>
          </w:rPr>
          <w:delText>.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SEQ Рисунок \* ARABIC \s 1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985950" w:rsidDel="00A4290C">
          <w:rPr>
            <w:lang w:val="ru-RU"/>
          </w:rPr>
          <w:fldChar w:fldCharType="end"/>
        </w:r>
        <w:r w:rsidDel="00A4290C">
          <w:rPr>
            <w:lang w:val="ru-RU"/>
          </w:rPr>
          <w:delText xml:space="preserve"> – </w:delText>
        </w:r>
        <w:r w:rsidR="0060272A" w:rsidDel="00A4290C">
          <w:rPr>
            <w:lang w:val="ru-RU"/>
          </w:rPr>
          <w:delText>Форма, уведомляющая об отсутствии ходов в режиме разработки</w:delText>
        </w:r>
      </w:del>
    </w:p>
    <w:p w14:paraId="414B4E55" w14:textId="46EA99C3" w:rsidR="00563CDE" w:rsidDel="00A4290C" w:rsidRDefault="005D3111" w:rsidP="00FF33CE">
      <w:pPr>
        <w:pStyle w:val="10"/>
        <w:rPr>
          <w:del w:id="286" w:author="Maxim Vashkevich" w:date="2019-12-26T09:00:00Z"/>
          <w:lang w:val="ru-RU"/>
        </w:rPr>
        <w:pPrChange w:id="287" w:author="Maxim Vashkevich" w:date="2019-12-26T14:49:00Z">
          <w:pPr/>
        </w:pPrChange>
      </w:pPr>
      <w:del w:id="288" w:author="Maxim Vashkevich" w:date="2019-12-26T09:00:00Z">
        <w:r w:rsidDel="00A4290C">
          <w:rPr>
            <w:lang w:val="ru-RU"/>
          </w:rPr>
          <w:delText>Для того чтобы</w:delText>
        </w:r>
        <w:r w:rsidR="006F1EFB" w:rsidDel="00A4290C">
          <w:rPr>
            <w:lang w:val="ru-RU"/>
          </w:rPr>
          <w:delText xml:space="preserve"> уведомить пользователя о прохождении уровня, а также запросить его имя для добавления в таблицу рекордов, используется форма, показанная на рисунке </w:delText>
        </w:r>
        <w:r w:rsidR="00932387" w:rsidDel="00A4290C">
          <w:rPr>
            <w:lang w:val="ru-RU"/>
          </w:rPr>
          <w:fldChar w:fldCharType="begin"/>
        </w:r>
        <w:r w:rsidR="00932387" w:rsidDel="00A4290C">
          <w:rPr>
            <w:lang w:val="ru-RU"/>
          </w:rPr>
          <w:delInstrText xml:space="preserve"> REF fgr_WinDesign \h </w:delInstrText>
        </w:r>
        <w:r w:rsidR="00932387" w:rsidDel="00A4290C">
          <w:rPr>
            <w:lang w:val="ru-RU"/>
          </w:rPr>
        </w:r>
        <w:r w:rsidR="00932387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DE7D07" w:rsidDel="00A4290C">
          <w:rPr>
            <w:lang w:val="ru-RU"/>
          </w:rPr>
          <w:delText>.</w:delText>
        </w:r>
        <w:r w:rsidR="00DE7D07" w:rsidDel="00A4290C">
          <w:rPr>
            <w:noProof/>
            <w:lang w:val="ru-RU"/>
          </w:rPr>
          <w:delText>4</w:delText>
        </w:r>
        <w:r w:rsidR="00932387" w:rsidDel="00A4290C">
          <w:rPr>
            <w:lang w:val="ru-RU"/>
          </w:rPr>
          <w:fldChar w:fldCharType="end"/>
        </w:r>
        <w:r w:rsidR="006F1EFB" w:rsidDel="00A4290C">
          <w:rPr>
            <w:lang w:val="ru-RU"/>
          </w:rPr>
          <w:delText>.</w:delText>
        </w:r>
      </w:del>
    </w:p>
    <w:p w14:paraId="0108DB44" w14:textId="3FF7EA40" w:rsidR="00932387" w:rsidDel="00A4290C" w:rsidRDefault="006F1EFB" w:rsidP="00FF33CE">
      <w:pPr>
        <w:pStyle w:val="10"/>
        <w:rPr>
          <w:del w:id="289" w:author="Maxim Vashkevich" w:date="2019-12-26T09:00:00Z"/>
        </w:rPr>
        <w:pPrChange w:id="290" w:author="Maxim Vashkevich" w:date="2019-12-26T14:49:00Z">
          <w:pPr>
            <w:pStyle w:val="af6"/>
          </w:pPr>
        </w:pPrChange>
      </w:pPr>
      <w:del w:id="291" w:author="Maxim Vashkevich" w:date="2019-12-26T09:00:00Z">
        <w:r w:rsidDel="00A4290C">
          <w:drawing>
            <wp:inline distT="0" distB="0" distL="0" distR="0" wp14:anchorId="2D74D70C" wp14:editId="766AA014">
              <wp:extent cx="3463636" cy="1788168"/>
              <wp:effectExtent l="0" t="0" r="3810" b="2540"/>
              <wp:docPr id="20" name="Рисунок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84764" cy="17990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BD05EA6" w14:textId="4E2E2046" w:rsidR="006F1EFB" w:rsidRPr="00932387" w:rsidDel="00A4290C" w:rsidRDefault="00932387" w:rsidP="00FF33CE">
      <w:pPr>
        <w:pStyle w:val="10"/>
        <w:rPr>
          <w:del w:id="292" w:author="Maxim Vashkevich" w:date="2019-12-26T09:00:00Z"/>
          <w:lang w:val="ru-RU"/>
        </w:rPr>
        <w:pPrChange w:id="293" w:author="Maxim Vashkevich" w:date="2019-12-26T14:49:00Z">
          <w:pPr>
            <w:pStyle w:val="af1"/>
          </w:pPr>
        </w:pPrChange>
      </w:pPr>
      <w:del w:id="294" w:author="Maxim Vashkevich" w:date="2019-12-26T09:00:00Z">
        <w:r w:rsidRPr="00932387" w:rsidDel="00A4290C">
          <w:rPr>
            <w:lang w:val="ru-RU"/>
          </w:rPr>
          <w:delText xml:space="preserve">Рисунок 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STYLEREF 1 \s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985950" w:rsidDel="00A4290C">
          <w:rPr>
            <w:lang w:val="ru-RU"/>
          </w:rPr>
          <w:fldChar w:fldCharType="end"/>
        </w:r>
        <w:r w:rsidR="00985950" w:rsidDel="00A4290C">
          <w:rPr>
            <w:lang w:val="ru-RU"/>
          </w:rPr>
          <w:delText>.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SEQ Рисунок \* ARABIC \s 1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4</w:delText>
        </w:r>
        <w:r w:rsidR="00985950" w:rsidDel="00A4290C">
          <w:rPr>
            <w:lang w:val="ru-RU"/>
          </w:rPr>
          <w:fldChar w:fldCharType="end"/>
        </w:r>
        <w:r w:rsidDel="00A4290C">
          <w:rPr>
            <w:lang w:val="ru-RU"/>
          </w:rPr>
          <w:delText xml:space="preserve"> – Форма, отображаемая по окончании игры, в режиме разработки</w:delText>
        </w:r>
      </w:del>
    </w:p>
    <w:p w14:paraId="13CBE0D2" w14:textId="209C7B84" w:rsidR="009E78D3" w:rsidRPr="00D771C5" w:rsidDel="00A4290C" w:rsidRDefault="009E78D3" w:rsidP="00FF33CE">
      <w:pPr>
        <w:pStyle w:val="10"/>
        <w:rPr>
          <w:del w:id="295" w:author="Maxim Vashkevich" w:date="2019-12-26T09:00:00Z"/>
          <w:lang w:val="ru-RU"/>
        </w:rPr>
        <w:pPrChange w:id="296" w:author="Maxim Vashkevich" w:date="2019-12-26T14:49:00Z">
          <w:pPr>
            <w:pStyle w:val="20"/>
          </w:pPr>
        </w:pPrChange>
      </w:pPr>
      <w:bookmarkStart w:id="297" w:name="_Toc8766201"/>
      <w:del w:id="298" w:author="Maxim Vashkevich" w:date="2019-12-26T09:00:00Z">
        <w:r w:rsidDel="00A4290C">
          <w:rPr>
            <w:lang w:val="ru-RU"/>
          </w:rPr>
          <w:delText xml:space="preserve">Класс </w:delText>
        </w:r>
        <w:r w:rsidDel="00A4290C">
          <w:delText>TTile</w:delText>
        </w:r>
        <w:bookmarkEnd w:id="297"/>
      </w:del>
    </w:p>
    <w:p w14:paraId="0F7CA76B" w14:textId="24BF44EF" w:rsidR="009E78D3" w:rsidDel="00A4290C" w:rsidRDefault="0032604B" w:rsidP="00FF33CE">
      <w:pPr>
        <w:pStyle w:val="10"/>
        <w:rPr>
          <w:del w:id="299" w:author="Maxim Vashkevich" w:date="2019-12-26T09:00:00Z"/>
          <w:lang w:val="ru-RU"/>
        </w:rPr>
        <w:pPrChange w:id="300" w:author="Maxim Vashkevich" w:date="2019-12-26T14:49:00Z">
          <w:pPr/>
        </w:pPrChange>
      </w:pPr>
      <w:del w:id="301" w:author="Maxim Vashkevich" w:date="2019-12-26T09:00:00Z">
        <w:r w:rsidDel="00A4290C">
          <w:rPr>
            <w:lang w:val="ru-RU"/>
          </w:rPr>
          <w:delText>Данный класс отвечает за хранение информации о фишке</w:delText>
        </w:r>
        <w:r w:rsidR="003B14FB" w:rsidDel="00A4290C">
          <w:rPr>
            <w:lang w:val="ru-RU"/>
          </w:rPr>
          <w:delText>. Он содержит следующие приватные поля:</w:delText>
        </w:r>
      </w:del>
    </w:p>
    <w:p w14:paraId="3C2F6027" w14:textId="50A020BB" w:rsidR="003B14FB" w:rsidDel="00A4290C" w:rsidRDefault="003B14FB" w:rsidP="00FF33CE">
      <w:pPr>
        <w:pStyle w:val="10"/>
        <w:rPr>
          <w:del w:id="302" w:author="Maxim Vashkevich" w:date="2019-12-26T09:00:00Z"/>
        </w:rPr>
        <w:pPrChange w:id="303" w:author="Maxim Vashkevich" w:date="2019-12-26T14:49:00Z">
          <w:pPr>
            <w:pStyle w:val="1"/>
          </w:pPr>
        </w:pPrChange>
      </w:pPr>
      <w:del w:id="304" w:author="Maxim Vashkevich" w:date="2019-12-26T09:00:00Z">
        <w:r w:rsidRPr="00F03D98" w:rsidDel="00A4290C">
          <w:rPr>
            <w:rStyle w:val="afe"/>
          </w:rPr>
          <w:delText>FSelectable</w:delText>
        </w:r>
        <w:r w:rsidRPr="00EF4D55" w:rsidDel="00A4290C">
          <w:delText xml:space="preserve">: </w:delText>
        </w:r>
        <w:r w:rsidRPr="001E167D" w:rsidDel="00A4290C">
          <w:delText>Boolean</w:delText>
        </w:r>
        <w:r w:rsidDel="00A4290C">
          <w:delText xml:space="preserve"> –</w:delText>
        </w:r>
        <w:r w:rsidR="00D609B1" w:rsidDel="00A4290C">
          <w:delText xml:space="preserve"> хранит информацию о возможности выбора фишки (обновляется при каждом ходе и его отмене);</w:delText>
        </w:r>
      </w:del>
    </w:p>
    <w:p w14:paraId="00889F6C" w14:textId="6E7DD65E" w:rsidR="003B14FB" w:rsidDel="00A4290C" w:rsidRDefault="003B14FB" w:rsidP="00FF33CE">
      <w:pPr>
        <w:pStyle w:val="10"/>
        <w:rPr>
          <w:del w:id="305" w:author="Maxim Vashkevich" w:date="2019-12-26T09:00:00Z"/>
        </w:rPr>
        <w:pPrChange w:id="306" w:author="Maxim Vashkevich" w:date="2019-12-26T14:49:00Z">
          <w:pPr>
            <w:pStyle w:val="1"/>
          </w:pPr>
        </w:pPrChange>
      </w:pPr>
      <w:del w:id="307" w:author="Maxim Vashkevich" w:date="2019-12-26T09:00:00Z">
        <w:r w:rsidRPr="00F03D98" w:rsidDel="00A4290C">
          <w:rPr>
            <w:rStyle w:val="afe"/>
          </w:rPr>
          <w:delText>FId</w:delText>
        </w:r>
        <w:r w:rsidRPr="00EF4D55" w:rsidDel="00A4290C">
          <w:delText>: Byte</w:delText>
        </w:r>
        <w:r w:rsidR="00D609B1" w:rsidDel="00A4290C">
          <w:delText xml:space="preserve"> – хранит номер фишки</w:delText>
        </w:r>
        <w:r w:rsidR="008632F1" w:rsidDel="00A4290C">
          <w:delText>, чтобы её можно было идентифицировать;</w:delText>
        </w:r>
      </w:del>
    </w:p>
    <w:p w14:paraId="1458B141" w14:textId="1C18B8EF" w:rsidR="003B14FB" w:rsidDel="00A4290C" w:rsidRDefault="003B14FB" w:rsidP="00FF33CE">
      <w:pPr>
        <w:pStyle w:val="10"/>
        <w:rPr>
          <w:del w:id="308" w:author="Maxim Vashkevich" w:date="2019-12-26T09:00:00Z"/>
        </w:rPr>
        <w:pPrChange w:id="309" w:author="Maxim Vashkevich" w:date="2019-12-26T14:49:00Z">
          <w:pPr>
            <w:pStyle w:val="1"/>
          </w:pPr>
        </w:pPrChange>
      </w:pPr>
      <w:del w:id="310" w:author="Maxim Vashkevich" w:date="2019-12-26T09:00:00Z">
        <w:r w:rsidRPr="00F03D98" w:rsidDel="00A4290C">
          <w:rPr>
            <w:rStyle w:val="afe"/>
          </w:rPr>
          <w:delText>FPosition</w:delText>
        </w:r>
        <w:r w:rsidRPr="00F03D98" w:rsidDel="00A4290C">
          <w:delText>: TPosition</w:delText>
        </w:r>
        <w:r w:rsidR="008632F1" w:rsidDel="00A4290C">
          <w:delText xml:space="preserve"> – хранит расположение фишки на поле: смещение по оси Ох, Оу, и </w:delText>
        </w:r>
        <w:r w:rsidR="00414A58" w:rsidDel="00A4290C">
          <w:delText>номер слоя.</w:delText>
        </w:r>
      </w:del>
    </w:p>
    <w:p w14:paraId="2994B4E0" w14:textId="495107F6" w:rsidR="00414A58" w:rsidDel="00A4290C" w:rsidRDefault="00630DF2" w:rsidP="00FF33CE">
      <w:pPr>
        <w:pStyle w:val="10"/>
        <w:rPr>
          <w:del w:id="311" w:author="Maxim Vashkevich" w:date="2019-12-26T09:00:00Z"/>
          <w:lang w:val="ru-RU"/>
        </w:rPr>
        <w:pPrChange w:id="312" w:author="Maxim Vashkevich" w:date="2019-12-26T14:49:00Z">
          <w:pPr/>
        </w:pPrChange>
      </w:pPr>
      <w:del w:id="313" w:author="Maxim Vashkevich" w:date="2019-12-26T09:00:00Z">
        <w:r w:rsidDel="00A4290C">
          <w:rPr>
            <w:lang w:val="ru-RU"/>
          </w:rPr>
          <w:delText>Также класс включает в себя следующие приватные методы:</w:delText>
        </w:r>
      </w:del>
    </w:p>
    <w:p w14:paraId="48EBC570" w14:textId="14B7ADAF" w:rsidR="00630DF2" w:rsidDel="00A4290C" w:rsidRDefault="00630DF2" w:rsidP="00FF33CE">
      <w:pPr>
        <w:pStyle w:val="10"/>
        <w:rPr>
          <w:del w:id="314" w:author="Maxim Vashkevich" w:date="2019-12-26T09:00:00Z"/>
        </w:rPr>
        <w:pPrChange w:id="315" w:author="Maxim Vashkevich" w:date="2019-12-26T14:49:00Z">
          <w:pPr>
            <w:pStyle w:val="1"/>
          </w:pPr>
        </w:pPrChange>
      </w:pPr>
      <w:del w:id="316" w:author="Maxim Vashkevich" w:date="2019-12-26T09:00:00Z">
        <w:r w:rsidRPr="00F03D98" w:rsidDel="00A4290C">
          <w:rPr>
            <w:rStyle w:val="afe"/>
          </w:rPr>
          <w:delText>GetKind</w:delText>
        </w:r>
        <w:r w:rsidRPr="00F03D98" w:rsidDel="00A4290C">
          <w:delText>: TTileKind</w:delText>
        </w:r>
        <w:r w:rsidDel="00A4290C">
          <w:delText xml:space="preserve"> – </w:delText>
        </w:r>
        <w:r w:rsidR="00F03D98" w:rsidDel="00A4290C">
          <w:delText>возвращает тип фишки, используется для отрисовки;</w:delText>
        </w:r>
      </w:del>
    </w:p>
    <w:p w14:paraId="18022388" w14:textId="0670357E" w:rsidR="00F03D98" w:rsidRPr="00314AB8" w:rsidDel="00A4290C" w:rsidRDefault="003E083C" w:rsidP="00FF33CE">
      <w:pPr>
        <w:pStyle w:val="10"/>
        <w:rPr>
          <w:del w:id="317" w:author="Maxim Vashkevich" w:date="2019-12-26T09:00:00Z"/>
        </w:rPr>
        <w:pPrChange w:id="318" w:author="Maxim Vashkevich" w:date="2019-12-26T14:49:00Z">
          <w:pPr>
            <w:pStyle w:val="1"/>
          </w:pPr>
        </w:pPrChange>
      </w:pPr>
      <w:del w:id="319" w:author="Maxim Vashkevich" w:date="2019-12-26T09:00:00Z">
        <w:r w:rsidRPr="003E083C" w:rsidDel="00A4290C">
          <w:rPr>
            <w:rStyle w:val="afe"/>
            <w:lang w:val="en-US"/>
          </w:rPr>
          <w:delText>SetPosition</w:delText>
        </w:r>
        <w:r w:rsidRPr="00314AB8" w:rsidDel="00A4290C">
          <w:delText>(Position: TPosition)</w:delText>
        </w:r>
        <w:r w:rsidDel="00A4290C">
          <w:rPr>
            <w:rStyle w:val="afe"/>
            <w:lang w:val="en-US"/>
          </w:rPr>
          <w:delText xml:space="preserve"> – </w:delText>
        </w:r>
        <w:r w:rsidRPr="003E083C" w:rsidDel="00A4290C">
          <w:delText>у</w:delText>
        </w:r>
        <w:r w:rsidDel="00A4290C">
          <w:delText>станавливает</w:delText>
        </w:r>
        <w:r w:rsidRPr="00314AB8" w:rsidDel="00A4290C">
          <w:delText xml:space="preserve"> </w:delText>
        </w:r>
        <w:r w:rsidDel="00A4290C">
          <w:delText>позицию</w:delText>
        </w:r>
        <w:r w:rsidRPr="00314AB8" w:rsidDel="00A4290C">
          <w:delText xml:space="preserve"> </w:delText>
        </w:r>
        <w:r w:rsidDel="00A4290C">
          <w:delText>для</w:delText>
        </w:r>
        <w:r w:rsidRPr="00314AB8" w:rsidDel="00A4290C">
          <w:delText xml:space="preserve"> </w:delText>
        </w:r>
        <w:r w:rsidDel="00A4290C">
          <w:delText>фишки</w:delText>
        </w:r>
        <w:r w:rsidR="007026E1" w:rsidRPr="00314AB8" w:rsidDel="00A4290C">
          <w:delText>.</w:delText>
        </w:r>
      </w:del>
    </w:p>
    <w:p w14:paraId="2519DF4A" w14:textId="19C0C52B" w:rsidR="00F271B8" w:rsidDel="00A4290C" w:rsidRDefault="00F271B8" w:rsidP="00FF33CE">
      <w:pPr>
        <w:pStyle w:val="10"/>
        <w:rPr>
          <w:del w:id="320" w:author="Maxim Vashkevich" w:date="2019-12-26T09:00:00Z"/>
          <w:lang w:val="ru-RU"/>
        </w:rPr>
        <w:pPrChange w:id="321" w:author="Maxim Vashkevich" w:date="2019-12-26T14:49:00Z">
          <w:pPr/>
        </w:pPrChange>
      </w:pPr>
      <w:del w:id="322" w:author="Maxim Vashkevich" w:date="2019-12-26T09:00:00Z">
        <w:r w:rsidDel="00A4290C">
          <w:rPr>
            <w:lang w:val="ru-RU"/>
          </w:rPr>
          <w:delText>В классе реализованы следующие свойства:</w:delText>
        </w:r>
      </w:del>
    </w:p>
    <w:p w14:paraId="6C97ED47" w14:textId="04618590" w:rsidR="00F271B8" w:rsidRPr="00EF4D55" w:rsidDel="00A4290C" w:rsidRDefault="00F271B8" w:rsidP="00FF33CE">
      <w:pPr>
        <w:pStyle w:val="10"/>
        <w:rPr>
          <w:del w:id="323" w:author="Maxim Vashkevich" w:date="2019-12-26T09:00:00Z"/>
          <w:rStyle w:val="afe"/>
          <w:lang w:val="en-US"/>
        </w:rPr>
        <w:pPrChange w:id="324" w:author="Maxim Vashkevich" w:date="2019-12-26T14:49:00Z">
          <w:pPr>
            <w:pStyle w:val="1"/>
          </w:pPr>
        </w:pPrChange>
      </w:pPr>
      <w:del w:id="325" w:author="Maxim Vashkevich" w:date="2019-12-26T09:00:00Z">
        <w:r w:rsidRPr="00EF4D55" w:rsidDel="00A4290C">
          <w:rPr>
            <w:rStyle w:val="afe"/>
            <w:lang w:val="en-US"/>
          </w:rPr>
          <w:delText>Kind</w:delText>
        </w:r>
        <w:r w:rsidRPr="005D3111" w:rsidDel="00A4290C">
          <w:delText>: TTileKind read GetKind</w:delText>
        </w:r>
        <w:r w:rsidR="00EF4D55" w:rsidRPr="005D3111" w:rsidDel="00A4290C">
          <w:delText xml:space="preserve"> – </w:delText>
        </w:r>
        <w:r w:rsidR="00EF4D55" w:rsidDel="00A4290C">
          <w:delText>возвращает</w:delText>
        </w:r>
        <w:r w:rsidR="00EF4D55" w:rsidRPr="005D3111" w:rsidDel="00A4290C">
          <w:delText xml:space="preserve"> </w:delText>
        </w:r>
        <w:r w:rsidR="00EF4D55" w:rsidDel="00A4290C">
          <w:delText>тип</w:delText>
        </w:r>
        <w:r w:rsidR="00EF4D55" w:rsidRPr="005D3111" w:rsidDel="00A4290C">
          <w:delText xml:space="preserve"> </w:delText>
        </w:r>
        <w:r w:rsidR="00EF4D55" w:rsidDel="00A4290C">
          <w:delText>фигуры</w:delText>
        </w:r>
        <w:r w:rsidR="00EF4D55" w:rsidRPr="005D3111" w:rsidDel="00A4290C">
          <w:delText>;</w:delText>
        </w:r>
      </w:del>
    </w:p>
    <w:p w14:paraId="1B769D01" w14:textId="3F5C6A61" w:rsidR="00F271B8" w:rsidRPr="00EF4D55" w:rsidDel="00A4290C" w:rsidRDefault="00F271B8" w:rsidP="00FF33CE">
      <w:pPr>
        <w:pStyle w:val="10"/>
        <w:rPr>
          <w:del w:id="326" w:author="Maxim Vashkevich" w:date="2019-12-26T09:00:00Z"/>
          <w:rStyle w:val="afe"/>
          <w:lang w:val="en-US"/>
        </w:rPr>
        <w:pPrChange w:id="327" w:author="Maxim Vashkevich" w:date="2019-12-26T14:49:00Z">
          <w:pPr>
            <w:pStyle w:val="1"/>
          </w:pPr>
        </w:pPrChange>
      </w:pPr>
      <w:del w:id="328" w:author="Maxim Vashkevich" w:date="2019-12-26T09:00:00Z">
        <w:r w:rsidRPr="00EF4D55" w:rsidDel="00A4290C">
          <w:rPr>
            <w:rStyle w:val="afe"/>
            <w:lang w:val="en-US"/>
          </w:rPr>
          <w:delText>Position</w:delText>
        </w:r>
        <w:r w:rsidRPr="005D3111" w:rsidDel="00A4290C">
          <w:delText>: TPosition read FPosition write SetPosition</w:delText>
        </w:r>
        <w:r w:rsidR="00EF4D55" w:rsidRPr="005D3111" w:rsidDel="00A4290C">
          <w:delText xml:space="preserve"> – </w:delText>
        </w:r>
        <w:r w:rsidR="00EF4D55" w:rsidDel="00A4290C">
          <w:delText>возвращает</w:delText>
        </w:r>
        <w:r w:rsidR="004813B4" w:rsidRPr="005D3111" w:rsidDel="00A4290C">
          <w:delText xml:space="preserve"> </w:delText>
        </w:r>
        <w:r w:rsidR="004813B4" w:rsidDel="00A4290C">
          <w:delText>и</w:delText>
        </w:r>
        <w:r w:rsidR="004813B4" w:rsidRPr="005D3111" w:rsidDel="00A4290C">
          <w:delText xml:space="preserve"> </w:delText>
        </w:r>
        <w:r w:rsidR="004813B4" w:rsidDel="00A4290C">
          <w:delText>позволяет</w:delText>
        </w:r>
        <w:r w:rsidR="004813B4" w:rsidRPr="005D3111" w:rsidDel="00A4290C">
          <w:delText xml:space="preserve"> </w:delText>
        </w:r>
        <w:r w:rsidR="004813B4" w:rsidDel="00A4290C">
          <w:delText>устанавливать</w:delText>
        </w:r>
        <w:r w:rsidR="00EF4D55" w:rsidRPr="005D3111" w:rsidDel="00A4290C">
          <w:delText xml:space="preserve"> </w:delText>
        </w:r>
        <w:r w:rsidR="00EF4D55" w:rsidDel="00A4290C">
          <w:delText>позицию</w:delText>
        </w:r>
        <w:r w:rsidR="00EF4D55" w:rsidRPr="005D3111" w:rsidDel="00A4290C">
          <w:delText xml:space="preserve"> </w:delText>
        </w:r>
        <w:r w:rsidR="00EF4D55" w:rsidDel="00A4290C">
          <w:delText>фигуры</w:delText>
        </w:r>
        <w:r w:rsidR="00EF4D55" w:rsidRPr="005D3111" w:rsidDel="00A4290C">
          <w:delText>;</w:delText>
        </w:r>
      </w:del>
    </w:p>
    <w:p w14:paraId="3071EB88" w14:textId="2A74909B" w:rsidR="00F271B8" w:rsidRPr="004813B4" w:rsidDel="00A4290C" w:rsidRDefault="00F271B8" w:rsidP="00FF33CE">
      <w:pPr>
        <w:pStyle w:val="10"/>
        <w:rPr>
          <w:del w:id="329" w:author="Maxim Vashkevich" w:date="2019-12-26T09:00:00Z"/>
          <w:rStyle w:val="afe"/>
        </w:rPr>
        <w:pPrChange w:id="330" w:author="Maxim Vashkevich" w:date="2019-12-26T14:49:00Z">
          <w:pPr>
            <w:pStyle w:val="1"/>
          </w:pPr>
        </w:pPrChange>
      </w:pPr>
      <w:del w:id="331" w:author="Maxim Vashkevich" w:date="2019-12-26T09:00:00Z">
        <w:r w:rsidRPr="00EF4D55" w:rsidDel="00A4290C">
          <w:rPr>
            <w:rStyle w:val="afe"/>
            <w:lang w:val="en-US"/>
          </w:rPr>
          <w:delText>Id</w:delText>
        </w:r>
        <w:r w:rsidRPr="004813B4" w:rsidDel="00A4290C">
          <w:delText xml:space="preserve">: </w:delText>
        </w:r>
        <w:r w:rsidRPr="00EF4D55" w:rsidDel="00A4290C">
          <w:delText>Byte</w:delText>
        </w:r>
        <w:r w:rsidRPr="004813B4" w:rsidDel="00A4290C">
          <w:delText xml:space="preserve"> </w:delText>
        </w:r>
        <w:r w:rsidRPr="00EF4D55" w:rsidDel="00A4290C">
          <w:delText>read</w:delText>
        </w:r>
        <w:r w:rsidRPr="004813B4" w:rsidDel="00A4290C">
          <w:delText xml:space="preserve"> </w:delText>
        </w:r>
        <w:r w:rsidRPr="00EF4D55" w:rsidDel="00A4290C">
          <w:delText>FId</w:delText>
        </w:r>
        <w:r w:rsidRPr="004813B4" w:rsidDel="00A4290C">
          <w:delText xml:space="preserve"> </w:delText>
        </w:r>
        <w:r w:rsidRPr="00EF4D55" w:rsidDel="00A4290C">
          <w:delText>write</w:delText>
        </w:r>
        <w:r w:rsidRPr="004813B4" w:rsidDel="00A4290C">
          <w:delText xml:space="preserve"> </w:delText>
        </w:r>
        <w:r w:rsidRPr="00EF4D55" w:rsidDel="00A4290C">
          <w:delText>F</w:delText>
        </w:r>
        <w:r w:rsidR="00EF4D55" w:rsidRPr="00EF4D55" w:rsidDel="00A4290C">
          <w:delText>i</w:delText>
        </w:r>
        <w:r w:rsidRPr="00EF4D55" w:rsidDel="00A4290C">
          <w:delText>d</w:delText>
        </w:r>
        <w:r w:rsidR="00EF4D55" w:rsidRPr="004813B4" w:rsidDel="00A4290C">
          <w:delText xml:space="preserve"> </w:delText>
        </w:r>
        <w:r w:rsidR="004813B4" w:rsidRPr="004813B4" w:rsidDel="00A4290C">
          <w:delText>–</w:delText>
        </w:r>
        <w:r w:rsidR="004813B4" w:rsidDel="00A4290C">
          <w:delText xml:space="preserve"> позволяет получить доступ к номеру фишки</w:delText>
        </w:r>
        <w:r w:rsidRPr="004813B4" w:rsidDel="00A4290C">
          <w:delText>;</w:delText>
        </w:r>
      </w:del>
    </w:p>
    <w:p w14:paraId="1D6594C7" w14:textId="6243D35D" w:rsidR="00F271B8" w:rsidRPr="007026E1" w:rsidDel="00A4290C" w:rsidRDefault="00F271B8" w:rsidP="00FF33CE">
      <w:pPr>
        <w:pStyle w:val="10"/>
        <w:rPr>
          <w:del w:id="332" w:author="Maxim Vashkevich" w:date="2019-12-26T09:00:00Z"/>
        </w:rPr>
        <w:pPrChange w:id="333" w:author="Maxim Vashkevich" w:date="2019-12-26T14:49:00Z">
          <w:pPr>
            <w:pStyle w:val="1"/>
          </w:pPr>
        </w:pPrChange>
      </w:pPr>
      <w:del w:id="334" w:author="Maxim Vashkevich" w:date="2019-12-26T09:00:00Z">
        <w:r w:rsidRPr="00EF4D55" w:rsidDel="00A4290C">
          <w:rPr>
            <w:rStyle w:val="afe"/>
            <w:lang w:val="en-US"/>
          </w:rPr>
          <w:delText>Selectable</w:delText>
        </w:r>
        <w:r w:rsidRPr="007026E1" w:rsidDel="00A4290C">
          <w:delText xml:space="preserve">: </w:delText>
        </w:r>
        <w:r w:rsidRPr="00EF4D55" w:rsidDel="00A4290C">
          <w:delText>Boolean</w:delText>
        </w:r>
        <w:r w:rsidRPr="007026E1" w:rsidDel="00A4290C">
          <w:delText xml:space="preserve"> </w:delText>
        </w:r>
        <w:r w:rsidRPr="00EF4D55" w:rsidDel="00A4290C">
          <w:delText>read</w:delText>
        </w:r>
        <w:r w:rsidRPr="007026E1" w:rsidDel="00A4290C">
          <w:delText xml:space="preserve"> </w:delText>
        </w:r>
        <w:r w:rsidRPr="00EF4D55" w:rsidDel="00A4290C">
          <w:delText>FSelectable</w:delText>
        </w:r>
        <w:r w:rsidRPr="007026E1" w:rsidDel="00A4290C">
          <w:delText xml:space="preserve"> </w:delText>
        </w:r>
        <w:r w:rsidRPr="00EF4D55" w:rsidDel="00A4290C">
          <w:delText>write</w:delText>
        </w:r>
        <w:r w:rsidRPr="007026E1" w:rsidDel="00A4290C">
          <w:delText xml:space="preserve"> </w:delText>
        </w:r>
        <w:r w:rsidRPr="00EF4D55" w:rsidDel="00A4290C">
          <w:delText>FSelectable</w:delText>
        </w:r>
        <w:r w:rsidR="004813B4" w:rsidRPr="007026E1" w:rsidDel="00A4290C">
          <w:delText xml:space="preserve"> – </w:delText>
        </w:r>
        <w:r w:rsidR="004813B4" w:rsidDel="00A4290C">
          <w:delText>позволяет</w:delText>
        </w:r>
        <w:r w:rsidR="004813B4" w:rsidRPr="007026E1" w:rsidDel="00A4290C">
          <w:delText xml:space="preserve"> </w:delText>
        </w:r>
        <w:r w:rsidR="004813B4" w:rsidDel="00A4290C">
          <w:delText>получить</w:delText>
        </w:r>
        <w:r w:rsidR="004813B4" w:rsidRPr="007026E1" w:rsidDel="00A4290C">
          <w:delText xml:space="preserve"> </w:delText>
        </w:r>
        <w:r w:rsidR="004813B4" w:rsidDel="00A4290C">
          <w:delText>доступ</w:delText>
        </w:r>
        <w:r w:rsidR="004813B4" w:rsidRPr="007026E1" w:rsidDel="00A4290C">
          <w:delText xml:space="preserve"> </w:delText>
        </w:r>
        <w:r w:rsidR="004813B4" w:rsidDel="00A4290C">
          <w:delText>к</w:delText>
        </w:r>
        <w:r w:rsidR="004813B4" w:rsidRPr="007026E1" w:rsidDel="00A4290C">
          <w:delText xml:space="preserve"> </w:delText>
        </w:r>
        <w:r w:rsidR="007026E1" w:rsidDel="00A4290C">
          <w:delText>информации о возможности выбора фишки.</w:delText>
        </w:r>
      </w:del>
    </w:p>
    <w:p w14:paraId="5D095DFF" w14:textId="7A3FCFFA" w:rsidR="007026E1" w:rsidRPr="007026E1" w:rsidDel="00A4290C" w:rsidRDefault="007026E1" w:rsidP="00FF33CE">
      <w:pPr>
        <w:pStyle w:val="10"/>
        <w:rPr>
          <w:del w:id="335" w:author="Maxim Vashkevich" w:date="2019-12-26T09:00:00Z"/>
          <w:lang w:val="ru-RU"/>
        </w:rPr>
        <w:pPrChange w:id="336" w:author="Maxim Vashkevich" w:date="2019-12-26T14:49:00Z">
          <w:pPr/>
        </w:pPrChange>
      </w:pPr>
      <w:del w:id="337" w:author="Maxim Vashkevich" w:date="2019-12-26T09:00:00Z">
        <w:r w:rsidDel="00A4290C">
          <w:rPr>
            <w:lang w:val="ru-RU"/>
          </w:rPr>
          <w:delText>Использование свойств позволяет в дальнейшем упростить расширение приложения</w:delText>
        </w:r>
        <w:r w:rsidR="00CA485D" w:rsidDel="00A4290C">
          <w:rPr>
            <w:lang w:val="ru-RU"/>
          </w:rPr>
          <w:delText>, так как нет прямого обращения к полям и изменение логики внутри класса не затронет способ взаимодействия с ним извне.</w:delText>
        </w:r>
      </w:del>
    </w:p>
    <w:p w14:paraId="4B67F952" w14:textId="2C5E0126" w:rsidR="00FC1A56" w:rsidRPr="003B14FB" w:rsidDel="00A4290C" w:rsidRDefault="00FC1A56" w:rsidP="00FF33CE">
      <w:pPr>
        <w:pStyle w:val="10"/>
        <w:rPr>
          <w:del w:id="338" w:author="Maxim Vashkevich" w:date="2019-12-26T09:00:00Z"/>
          <w:lang w:val="ru-RU"/>
        </w:rPr>
        <w:pPrChange w:id="339" w:author="Maxim Vashkevich" w:date="2019-12-26T14:49:00Z">
          <w:pPr>
            <w:pStyle w:val="20"/>
          </w:pPr>
        </w:pPrChange>
      </w:pPr>
      <w:bookmarkStart w:id="340" w:name="_Toc8766202"/>
      <w:del w:id="341" w:author="Maxim Vashkevich" w:date="2019-12-26T09:00:00Z">
        <w:r w:rsidDel="00A4290C">
          <w:rPr>
            <w:lang w:val="ru-RU"/>
          </w:rPr>
          <w:delText xml:space="preserve">Класс </w:delText>
        </w:r>
        <w:r w:rsidDel="00A4290C">
          <w:delText>TEngine</w:delText>
        </w:r>
        <w:bookmarkEnd w:id="340"/>
      </w:del>
    </w:p>
    <w:p w14:paraId="6ED49807" w14:textId="710691EC" w:rsidR="004B5CA1" w:rsidDel="00A4290C" w:rsidRDefault="00A12BF5" w:rsidP="00FF33CE">
      <w:pPr>
        <w:pStyle w:val="10"/>
        <w:rPr>
          <w:del w:id="342" w:author="Maxim Vashkevich" w:date="2019-12-26T09:00:00Z"/>
          <w:lang w:val="ru-RU"/>
        </w:rPr>
        <w:pPrChange w:id="343" w:author="Maxim Vashkevich" w:date="2019-12-26T14:49:00Z">
          <w:pPr/>
        </w:pPrChange>
      </w:pPr>
      <w:del w:id="344" w:author="Maxim Vashkevich" w:date="2019-12-26T09:00:00Z">
        <w:r w:rsidDel="00A4290C">
          <w:rPr>
            <w:lang w:val="ru-RU"/>
          </w:rPr>
          <w:delText>Данный класс отвечает за основную игровую логику</w:delText>
        </w:r>
        <w:r w:rsidR="007116DE" w:rsidDel="00A4290C">
          <w:rPr>
            <w:lang w:val="ru-RU"/>
          </w:rPr>
          <w:delText xml:space="preserve"> и создается при выборе раскладки</w:delText>
        </w:r>
        <w:r w:rsidR="004B5CA1" w:rsidDel="00A4290C">
          <w:rPr>
            <w:lang w:val="ru-RU"/>
          </w:rPr>
          <w:delText>.</w:delText>
        </w:r>
      </w:del>
    </w:p>
    <w:p w14:paraId="6CD92B31" w14:textId="24190671" w:rsidR="004B5CA1" w:rsidDel="00A4290C" w:rsidRDefault="004B5CA1" w:rsidP="00FF33CE">
      <w:pPr>
        <w:pStyle w:val="10"/>
        <w:rPr>
          <w:del w:id="345" w:author="Maxim Vashkevich" w:date="2019-12-26T09:00:00Z"/>
          <w:lang w:val="ru-RU"/>
        </w:rPr>
        <w:pPrChange w:id="346" w:author="Maxim Vashkevich" w:date="2019-12-26T14:49:00Z">
          <w:pPr/>
        </w:pPrChange>
      </w:pPr>
      <w:del w:id="347" w:author="Maxim Vashkevich" w:date="2019-12-26T09:00:00Z">
        <w:r w:rsidDel="00A4290C">
          <w:rPr>
            <w:lang w:val="ru-RU"/>
          </w:rPr>
          <w:delText>Для выбора способа хранения всех фишек в памяти рассматривались следующие варианты:</w:delText>
        </w:r>
      </w:del>
    </w:p>
    <w:p w14:paraId="625AF14F" w14:textId="76E951F4" w:rsidR="004B5CA1" w:rsidRPr="000644DA" w:rsidDel="00A4290C" w:rsidRDefault="004B5CA1" w:rsidP="00FF33CE">
      <w:pPr>
        <w:pStyle w:val="10"/>
        <w:rPr>
          <w:del w:id="348" w:author="Maxim Vashkevich" w:date="2019-12-26T09:00:00Z"/>
        </w:rPr>
        <w:pPrChange w:id="349" w:author="Maxim Vashkevich" w:date="2019-12-26T14:49:00Z">
          <w:pPr>
            <w:pStyle w:val="1"/>
          </w:pPr>
        </w:pPrChange>
      </w:pPr>
      <w:del w:id="350" w:author="Maxim Vashkevich" w:date="2019-12-26T09:00:00Z">
        <w:r w:rsidRPr="000644DA" w:rsidDel="00A4290C">
          <w:delText>в</w:delText>
        </w:r>
        <w:r w:rsidDel="00A4290C">
          <w:delText xml:space="preserve"> виде одномерного массива</w:delText>
        </w:r>
        <w:r w:rsidR="000644DA" w:rsidDel="00A4290C">
          <w:delText>, где каждый элемент содержит информацию о типе и расположении</w:delText>
        </w:r>
        <w:r w:rsidDel="00A4290C">
          <w:delText>;</w:delText>
        </w:r>
      </w:del>
    </w:p>
    <w:p w14:paraId="55E83CF0" w14:textId="61BF3F68" w:rsidR="004B5CA1" w:rsidRPr="000644DA" w:rsidDel="00A4290C" w:rsidRDefault="004B5CA1" w:rsidP="00FF33CE">
      <w:pPr>
        <w:pStyle w:val="10"/>
        <w:rPr>
          <w:del w:id="351" w:author="Maxim Vashkevich" w:date="2019-12-26T09:00:00Z"/>
        </w:rPr>
        <w:pPrChange w:id="352" w:author="Maxim Vashkevich" w:date="2019-12-26T14:49:00Z">
          <w:pPr>
            <w:pStyle w:val="1"/>
          </w:pPr>
        </w:pPrChange>
      </w:pPr>
      <w:del w:id="353" w:author="Maxim Vashkevich" w:date="2019-12-26T09:00:00Z">
        <w:r w:rsidDel="00A4290C">
          <w:delText>в виде матрицы</w:delText>
        </w:r>
        <w:r w:rsidR="000644DA" w:rsidDel="00A4290C">
          <w:delText>, где расположение определяется индексами, а тип – значение по данным индексам</w:delText>
        </w:r>
        <w:r w:rsidRPr="000644DA" w:rsidDel="00A4290C">
          <w:delText>.</w:delText>
        </w:r>
      </w:del>
    </w:p>
    <w:p w14:paraId="4976A9D7" w14:textId="4BF89E83" w:rsidR="004B5CA1" w:rsidRPr="00A15590" w:rsidDel="00A4290C" w:rsidRDefault="005261B4" w:rsidP="00FF33CE">
      <w:pPr>
        <w:pStyle w:val="10"/>
        <w:rPr>
          <w:del w:id="354" w:author="Maxim Vashkevich" w:date="2019-12-26T09:00:00Z"/>
          <w:lang w:val="ru-RU"/>
        </w:rPr>
        <w:pPrChange w:id="355" w:author="Maxim Vashkevich" w:date="2019-12-26T14:49:00Z">
          <w:pPr/>
        </w:pPrChange>
      </w:pPr>
      <w:del w:id="356" w:author="Maxim Vashkevich" w:date="2019-12-26T09:00:00Z">
        <w:r w:rsidDel="00A4290C">
          <w:rPr>
            <w:lang w:val="ru-RU"/>
          </w:rPr>
          <w:delText>При хранении</w:delText>
        </w:r>
        <w:r w:rsidR="004B5CA1" w:rsidDel="00A4290C">
          <w:rPr>
            <w:lang w:val="ru-RU"/>
          </w:rPr>
          <w:delText xml:space="preserve"> в виде матрицы</w:delText>
        </w:r>
        <w:r w:rsidRPr="005261B4" w:rsidDel="00A4290C">
          <w:rPr>
            <w:lang w:val="ru-RU"/>
          </w:rPr>
          <w:delText xml:space="preserve"> </w:delText>
        </w:r>
        <w:r w:rsidDel="00A4290C">
          <w:rPr>
            <w:lang w:val="ru-RU"/>
          </w:rPr>
          <w:delText>на каждую фишку</w:delText>
        </w:r>
        <w:r w:rsidR="004B5CA1" w:rsidDel="00A4290C">
          <w:rPr>
            <w:lang w:val="ru-RU"/>
          </w:rPr>
          <w:delText xml:space="preserve"> может</w:delText>
        </w:r>
        <w:r w:rsidDel="00A4290C">
          <w:rPr>
            <w:lang w:val="ru-RU"/>
          </w:rPr>
          <w:delText xml:space="preserve"> отводиться или один, или четыре элемента. </w:delText>
        </w:r>
        <w:r w:rsidR="007D5C3B" w:rsidDel="00A4290C">
          <w:rPr>
            <w:lang w:val="ru-RU"/>
          </w:rPr>
          <w:delText>В первом случае упрощается реализация игровой логики, но нельзя создавать сложные раскладки с фишками, расположенными со смещение</w:delText>
        </w:r>
        <w:r w:rsidR="00736EC7" w:rsidDel="00A4290C">
          <w:rPr>
            <w:lang w:val="ru-RU"/>
          </w:rPr>
          <w:delText>м на пол</w:delText>
        </w:r>
        <w:r w:rsidR="007D5C3B" w:rsidDel="00A4290C">
          <w:rPr>
            <w:lang w:val="ru-RU"/>
          </w:rPr>
          <w:delText>фишки</w:delText>
        </w:r>
        <w:r w:rsidR="00736EC7" w:rsidDel="00A4290C">
          <w:rPr>
            <w:lang w:val="ru-RU"/>
          </w:rPr>
          <w:delText>, как показано на рисунке</w:delText>
        </w:r>
        <w:r w:rsidR="00736EC7" w:rsidRPr="00736EC7" w:rsidDel="00A4290C">
          <w:rPr>
            <w:lang w:val="ru-RU"/>
          </w:rPr>
          <w:delText xml:space="preserve"> </w:delText>
        </w:r>
        <w:r w:rsidR="00736EC7" w:rsidDel="00A4290C">
          <w:rPr>
            <w:lang w:val="ru-RU"/>
          </w:rPr>
          <w:fldChar w:fldCharType="begin"/>
        </w:r>
        <w:r w:rsidR="00736EC7" w:rsidDel="00A4290C">
          <w:rPr>
            <w:lang w:val="ru-RU"/>
          </w:rPr>
          <w:delInstrText xml:space="preserve"> REF fgr_TilesOffsetted \h </w:delInstrText>
        </w:r>
        <w:r w:rsidR="00736EC7" w:rsidDel="00A4290C">
          <w:rPr>
            <w:lang w:val="ru-RU"/>
          </w:rPr>
        </w:r>
        <w:r w:rsidR="00736EC7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DE7D07" w:rsidDel="00A4290C">
          <w:rPr>
            <w:lang w:val="ru-RU"/>
          </w:rPr>
          <w:delText>.</w:delText>
        </w:r>
        <w:r w:rsidR="00DE7D07" w:rsidDel="00A4290C">
          <w:rPr>
            <w:noProof/>
            <w:lang w:val="ru-RU"/>
          </w:rPr>
          <w:delText>5</w:delText>
        </w:r>
        <w:r w:rsidR="00736EC7" w:rsidDel="00A4290C">
          <w:rPr>
            <w:lang w:val="ru-RU"/>
          </w:rPr>
          <w:fldChar w:fldCharType="end"/>
        </w:r>
        <w:r w:rsidR="00651871" w:rsidDel="00A4290C">
          <w:rPr>
            <w:lang w:val="ru-RU"/>
          </w:rPr>
          <w:delText>, поэтому данный вариант не используется</w:delText>
        </w:r>
        <w:r w:rsidR="00A15590" w:rsidRPr="00A15590" w:rsidDel="00A4290C">
          <w:rPr>
            <w:lang w:val="ru-RU"/>
          </w:rPr>
          <w:delText>.</w:delText>
        </w:r>
      </w:del>
    </w:p>
    <w:p w14:paraId="685E7119" w14:textId="5B1D609E" w:rsidR="00736EC7" w:rsidDel="00A4290C" w:rsidRDefault="00736EC7" w:rsidP="00FF33CE">
      <w:pPr>
        <w:pStyle w:val="10"/>
        <w:rPr>
          <w:del w:id="357" w:author="Maxim Vashkevich" w:date="2019-12-26T09:00:00Z"/>
        </w:rPr>
        <w:pPrChange w:id="358" w:author="Maxim Vashkevich" w:date="2019-12-26T14:49:00Z">
          <w:pPr>
            <w:pStyle w:val="af6"/>
          </w:pPr>
        </w:pPrChange>
      </w:pPr>
      <w:del w:id="359" w:author="Maxim Vashkevich" w:date="2019-12-26T09:00:00Z">
        <w:r w:rsidDel="00A4290C">
          <w:drawing>
            <wp:inline distT="0" distB="0" distL="0" distR="0" wp14:anchorId="738C0C5C" wp14:editId="5EC3113E">
              <wp:extent cx="1285714" cy="1714286"/>
              <wp:effectExtent l="0" t="0" r="0" b="635"/>
              <wp:docPr id="5" name="Рисунок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85714" cy="17142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A25BDAD" w14:textId="69DF91EE" w:rsidR="00736EC7" w:rsidRPr="000644DA" w:rsidDel="00A4290C" w:rsidRDefault="00736EC7" w:rsidP="00FF33CE">
      <w:pPr>
        <w:pStyle w:val="10"/>
        <w:rPr>
          <w:del w:id="360" w:author="Maxim Vashkevich" w:date="2019-12-26T09:00:00Z"/>
          <w:lang w:val="ru-RU"/>
        </w:rPr>
        <w:pPrChange w:id="361" w:author="Maxim Vashkevich" w:date="2019-12-26T14:49:00Z">
          <w:pPr>
            <w:pStyle w:val="af1"/>
          </w:pPr>
        </w:pPrChange>
      </w:pPr>
      <w:del w:id="362" w:author="Maxim Vashkevich" w:date="2019-12-26T09:00:00Z">
        <w:r w:rsidRPr="000644DA" w:rsidDel="00A4290C">
          <w:rPr>
            <w:lang w:val="ru-RU"/>
          </w:rPr>
          <w:delText xml:space="preserve">Рисунок 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STYLEREF 1 \s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985950" w:rsidDel="00A4290C">
          <w:rPr>
            <w:lang w:val="ru-RU"/>
          </w:rPr>
          <w:fldChar w:fldCharType="end"/>
        </w:r>
        <w:r w:rsidR="00985950" w:rsidDel="00A4290C">
          <w:rPr>
            <w:lang w:val="ru-RU"/>
          </w:rPr>
          <w:delText>.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SEQ Рисунок \* ARABIC \s 1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5</w:delText>
        </w:r>
        <w:r w:rsidR="00985950" w:rsidDel="00A4290C">
          <w:rPr>
            <w:lang w:val="ru-RU"/>
          </w:rPr>
          <w:fldChar w:fldCharType="end"/>
        </w:r>
        <w:r w:rsidRPr="000644DA" w:rsidDel="00A4290C">
          <w:rPr>
            <w:lang w:val="ru-RU"/>
          </w:rPr>
          <w:delText xml:space="preserve"> – Смещенное расположение фишек</w:delText>
        </w:r>
      </w:del>
    </w:p>
    <w:p w14:paraId="64EA5768" w14:textId="2D798530" w:rsidR="008C7584" w:rsidRPr="000644DA" w:rsidDel="00A4290C" w:rsidRDefault="008C7584" w:rsidP="00FF33CE">
      <w:pPr>
        <w:pStyle w:val="10"/>
        <w:rPr>
          <w:del w:id="363" w:author="Maxim Vashkevich" w:date="2019-12-26T09:00:00Z"/>
          <w:lang w:val="ru-RU"/>
        </w:rPr>
        <w:pPrChange w:id="364" w:author="Maxim Vashkevich" w:date="2019-12-26T14:49:00Z">
          <w:pPr/>
        </w:pPrChange>
      </w:pPr>
      <w:del w:id="365" w:author="Maxim Vashkevich" w:date="2019-12-26T09:00:00Z">
        <w:r w:rsidDel="00A4290C">
          <w:rPr>
            <w:lang w:val="ru-RU"/>
          </w:rPr>
          <w:delText>Во втором случае можно создавать изображенное на рисунке выше распо</w:delText>
        </w:r>
        <w:r w:rsidR="00651871" w:rsidDel="00A4290C">
          <w:rPr>
            <w:lang w:val="ru-RU"/>
          </w:rPr>
          <w:delText>ложение</w:delText>
        </w:r>
        <w:r w:rsidR="00006293" w:rsidDel="00A4290C">
          <w:rPr>
            <w:lang w:val="ru-RU"/>
          </w:rPr>
          <w:delText>,</w:delText>
        </w:r>
        <w:r w:rsidDel="00A4290C">
          <w:rPr>
            <w:lang w:val="ru-RU"/>
          </w:rPr>
          <w:delText xml:space="preserve"> но </w:delText>
        </w:r>
        <w:r w:rsidR="00960655" w:rsidDel="00A4290C">
          <w:rPr>
            <w:lang w:val="ru-RU"/>
          </w:rPr>
          <w:delText xml:space="preserve">изначальная генерация поля еще более усложняется, так как необходимо хранить тип фишки в </w:delText>
        </w:r>
        <w:r w:rsidR="009F30CB" w:rsidDel="00A4290C">
          <w:rPr>
            <w:lang w:val="ru-RU"/>
          </w:rPr>
          <w:delText xml:space="preserve">одном из четырех отведенных элементов матрицы, а </w:delText>
        </w:r>
        <w:r w:rsidR="00C67246" w:rsidDel="00A4290C">
          <w:rPr>
            <w:lang w:val="ru-RU"/>
          </w:rPr>
          <w:delText>в остальных помечать, что в этом месте есть фишка (см. рисунок</w:delText>
        </w:r>
        <w:r w:rsidR="001357BF" w:rsidRPr="000644DA" w:rsidDel="00A4290C">
          <w:rPr>
            <w:lang w:val="ru-RU"/>
          </w:rPr>
          <w:delText xml:space="preserve"> </w:delText>
        </w:r>
        <w:r w:rsidR="001357BF" w:rsidDel="00A4290C">
          <w:fldChar w:fldCharType="begin"/>
        </w:r>
        <w:r w:rsidR="001357BF" w:rsidRPr="000644DA" w:rsidDel="00A4290C">
          <w:rPr>
            <w:lang w:val="ru-RU"/>
          </w:rPr>
          <w:delInstrText xml:space="preserve"> </w:delInstrText>
        </w:r>
        <w:r w:rsidR="001357BF" w:rsidDel="00A4290C">
          <w:delInstrText>REF</w:delInstrText>
        </w:r>
        <w:r w:rsidR="001357BF" w:rsidRPr="000644DA" w:rsidDel="00A4290C">
          <w:rPr>
            <w:lang w:val="ru-RU"/>
          </w:rPr>
          <w:delInstrText xml:space="preserve"> </w:delInstrText>
        </w:r>
        <w:r w:rsidR="001357BF" w:rsidDel="00A4290C">
          <w:delInstrText>fgr</w:delInstrText>
        </w:r>
        <w:r w:rsidR="001357BF" w:rsidRPr="000644DA" w:rsidDel="00A4290C">
          <w:rPr>
            <w:lang w:val="ru-RU"/>
          </w:rPr>
          <w:delInstrText>_</w:delInstrText>
        </w:r>
        <w:r w:rsidR="001357BF" w:rsidDel="00A4290C">
          <w:delInstrText>TileSchemeMatr</w:delInstrText>
        </w:r>
        <w:r w:rsidR="001357BF" w:rsidRPr="000644DA" w:rsidDel="00A4290C">
          <w:rPr>
            <w:lang w:val="ru-RU"/>
          </w:rPr>
          <w:delInstrText xml:space="preserve"> \</w:delInstrText>
        </w:r>
        <w:r w:rsidR="001357BF" w:rsidDel="00A4290C">
          <w:delInstrText>h</w:delInstrText>
        </w:r>
        <w:r w:rsidR="001357BF" w:rsidRPr="000644DA" w:rsidDel="00A4290C">
          <w:rPr>
            <w:lang w:val="ru-RU"/>
          </w:rPr>
          <w:delInstrText xml:space="preserve"> </w:delInstrText>
        </w:r>
        <w:r w:rsidR="001357BF" w:rsidDel="00A4290C"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DE7D07" w:rsidDel="00A4290C">
          <w:rPr>
            <w:lang w:val="ru-RU"/>
          </w:rPr>
          <w:delText>.</w:delText>
        </w:r>
        <w:r w:rsidR="00DE7D07" w:rsidDel="00A4290C">
          <w:rPr>
            <w:noProof/>
            <w:lang w:val="ru-RU"/>
          </w:rPr>
          <w:delText>6</w:delText>
        </w:r>
        <w:r w:rsidR="001357BF" w:rsidDel="00A4290C">
          <w:fldChar w:fldCharType="end"/>
        </w:r>
        <w:r w:rsidR="00C67246" w:rsidDel="00A4290C">
          <w:rPr>
            <w:lang w:val="ru-RU"/>
          </w:rPr>
          <w:delText>).</w:delText>
        </w:r>
        <w:r w:rsidR="00255054" w:rsidDel="00A4290C">
          <w:rPr>
            <w:lang w:val="ru-RU"/>
          </w:rPr>
          <w:delText xml:space="preserve"> Из-за этого большая часть элементов матрицы будет заполнена служебными значениями, а не хранить информацию о фишке в данном месте.</w:delText>
        </w:r>
        <w:r w:rsidR="000644DA" w:rsidRPr="000644DA" w:rsidDel="00A4290C">
          <w:rPr>
            <w:lang w:val="ru-RU"/>
          </w:rPr>
          <w:delText xml:space="preserve"> </w:delText>
        </w:r>
        <w:r w:rsidR="000644DA" w:rsidDel="00A4290C">
          <w:rPr>
            <w:lang w:val="ru-RU"/>
          </w:rPr>
          <w:delText>По такой матрице очень сложно совершать обход и, как следствие, заполнять фишками изначально.</w:delText>
        </w:r>
        <w:r w:rsidR="00651871" w:rsidDel="00A4290C">
          <w:rPr>
            <w:lang w:val="ru-RU"/>
          </w:rPr>
          <w:delText xml:space="preserve"> Однако при таком хранении просто проверить, возможно ли убрать эту фишку, просто проверив значения в матрице слева и справа от фишки, а также на слое выше.</w:delText>
        </w:r>
      </w:del>
    </w:p>
    <w:p w14:paraId="0D282E84" w14:textId="124859B5" w:rsidR="00C67246" w:rsidDel="00A4290C" w:rsidRDefault="00C67246" w:rsidP="00FF33CE">
      <w:pPr>
        <w:pStyle w:val="10"/>
        <w:rPr>
          <w:del w:id="366" w:author="Maxim Vashkevich" w:date="2019-12-26T09:00:00Z"/>
        </w:rPr>
        <w:pPrChange w:id="367" w:author="Maxim Vashkevich" w:date="2019-12-26T14:49:00Z">
          <w:pPr>
            <w:pStyle w:val="af6"/>
          </w:pPr>
        </w:pPrChange>
      </w:pPr>
      <w:del w:id="368" w:author="Maxim Vashkevich" w:date="2019-12-26T09:00:00Z">
        <w:r w:rsidRPr="00C67246" w:rsidDel="00A4290C">
          <w:drawing>
            <wp:inline distT="0" distB="0" distL="0" distR="0" wp14:anchorId="7C79600C" wp14:editId="5766951C">
              <wp:extent cx="2804403" cy="1600339"/>
              <wp:effectExtent l="0" t="0" r="0" b="0"/>
              <wp:docPr id="6" name="Рисунок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04403" cy="16003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98D297C" w14:textId="55A7D2A5" w:rsidR="00C67246" w:rsidDel="00A4290C" w:rsidRDefault="00C67246" w:rsidP="00FF33CE">
      <w:pPr>
        <w:pStyle w:val="10"/>
        <w:rPr>
          <w:del w:id="369" w:author="Maxim Vashkevich" w:date="2019-12-26T09:00:00Z"/>
          <w:lang w:val="ru-RU"/>
        </w:rPr>
        <w:pPrChange w:id="370" w:author="Maxim Vashkevich" w:date="2019-12-26T14:49:00Z">
          <w:pPr>
            <w:pStyle w:val="af1"/>
          </w:pPr>
        </w:pPrChange>
      </w:pPr>
      <w:del w:id="371" w:author="Maxim Vashkevich" w:date="2019-12-26T09:00:00Z">
        <w:r w:rsidRPr="001357BF" w:rsidDel="00A4290C">
          <w:rPr>
            <w:lang w:val="ru-RU"/>
          </w:rPr>
          <w:delText xml:space="preserve">Рисунок 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STYLEREF 1 \s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3</w:delText>
        </w:r>
        <w:r w:rsidR="00985950" w:rsidDel="00A4290C">
          <w:rPr>
            <w:lang w:val="ru-RU"/>
          </w:rPr>
          <w:fldChar w:fldCharType="end"/>
        </w:r>
        <w:r w:rsidR="00985950" w:rsidDel="00A4290C">
          <w:rPr>
            <w:lang w:val="ru-RU"/>
          </w:rPr>
          <w:delText>.</w:delText>
        </w:r>
        <w:r w:rsidR="00985950" w:rsidDel="00A4290C">
          <w:rPr>
            <w:lang w:val="ru-RU"/>
          </w:rPr>
          <w:fldChar w:fldCharType="begin"/>
        </w:r>
        <w:r w:rsidR="00985950" w:rsidDel="00A4290C">
          <w:rPr>
            <w:lang w:val="ru-RU"/>
          </w:rPr>
          <w:delInstrText xml:space="preserve"> SEQ Рисунок \* ARABIC \s 1 </w:delInstrText>
        </w:r>
        <w:r w:rsidR="00985950" w:rsidDel="00A4290C">
          <w:rPr>
            <w:lang w:val="ru-RU"/>
          </w:rPr>
          <w:fldChar w:fldCharType="separate"/>
        </w:r>
        <w:r w:rsidR="00DE7D07" w:rsidDel="00A4290C">
          <w:rPr>
            <w:noProof/>
            <w:lang w:val="ru-RU"/>
          </w:rPr>
          <w:delText>6</w:delText>
        </w:r>
        <w:r w:rsidR="00985950" w:rsidDel="00A4290C">
          <w:rPr>
            <w:lang w:val="ru-RU"/>
          </w:rPr>
          <w:fldChar w:fldCharType="end"/>
        </w:r>
        <w:r w:rsidDel="00A4290C">
          <w:rPr>
            <w:lang w:val="ru-RU"/>
          </w:rPr>
          <w:delText xml:space="preserve"> – Пример хранения </w:delText>
        </w:r>
        <w:r w:rsidR="001357BF" w:rsidDel="00A4290C">
          <w:rPr>
            <w:lang w:val="ru-RU"/>
          </w:rPr>
          <w:delText>фишек в матрице</w:delText>
        </w:r>
      </w:del>
    </w:p>
    <w:p w14:paraId="177D6858" w14:textId="67CD9FF9" w:rsidR="00B33489" w:rsidRPr="00B33489" w:rsidDel="00A4290C" w:rsidRDefault="00651871" w:rsidP="00FF33CE">
      <w:pPr>
        <w:pStyle w:val="10"/>
        <w:rPr>
          <w:del w:id="372" w:author="Maxim Vashkevich" w:date="2019-12-26T09:00:00Z"/>
          <w:lang w:val="ru-RU"/>
        </w:rPr>
        <w:pPrChange w:id="373" w:author="Maxim Vashkevich" w:date="2019-12-26T14:49:00Z">
          <w:pPr/>
        </w:pPrChange>
      </w:pPr>
      <w:del w:id="374" w:author="Maxim Vashkevich" w:date="2019-12-26T09:00:00Z">
        <w:r w:rsidDel="00A4290C">
          <w:rPr>
            <w:lang w:val="ru-RU"/>
          </w:rPr>
          <w:delText xml:space="preserve">В </w:delText>
        </w:r>
        <w:r w:rsidR="000644DA" w:rsidDel="00A4290C">
          <w:rPr>
            <w:lang w:val="ru-RU"/>
          </w:rPr>
          <w:delText>работе используется вариант хране</w:delText>
        </w:r>
        <w:r w:rsidR="00510867" w:rsidDel="00A4290C">
          <w:rPr>
            <w:lang w:val="ru-RU"/>
          </w:rPr>
          <w:delText>ния в одномерном массиве. Этот спосо</w:delText>
        </w:r>
        <w:r w:rsidR="005309F9" w:rsidDel="00A4290C">
          <w:rPr>
            <w:lang w:val="ru-RU"/>
          </w:rPr>
          <w:delText>б тоже имеет недостат</w:delText>
        </w:r>
        <w:r w:rsidR="00510867" w:rsidDel="00A4290C">
          <w:rPr>
            <w:lang w:val="ru-RU"/>
          </w:rPr>
          <w:delText>к</w:delText>
        </w:r>
        <w:r w:rsidR="005309F9" w:rsidDel="00A4290C">
          <w:rPr>
            <w:lang w:val="ru-RU"/>
          </w:rPr>
          <w:delText>и</w:delText>
        </w:r>
        <w:r w:rsidR="00510867" w:rsidDel="00A4290C">
          <w:rPr>
            <w:lang w:val="ru-RU"/>
          </w:rPr>
          <w:delText xml:space="preserve">: для правильной отрисовки </w:delText>
        </w:r>
        <w:r w:rsidR="00D7362A" w:rsidDel="00A4290C">
          <w:rPr>
            <w:lang w:val="ru-RU"/>
          </w:rPr>
          <w:delText>необходимо поддерживать список отсортированным в особом порядке – элементы должны располагаться слева направо сверху вниз и верхние слои после нижних.</w:delText>
        </w:r>
        <w:r w:rsidR="005309F9" w:rsidDel="00A4290C">
          <w:rPr>
            <w:lang w:val="ru-RU"/>
          </w:rPr>
          <w:delText xml:space="preserve"> Также усложняется проверка на возможность убрать фишку.</w:delText>
        </w:r>
        <w:r w:rsidR="0082459F" w:rsidDel="00A4290C">
          <w:rPr>
            <w:lang w:val="ru-RU"/>
          </w:rPr>
          <w:delText xml:space="preserve"> </w:delText>
        </w:r>
        <w:r w:rsidR="00862B53" w:rsidDel="00A4290C">
          <w:rPr>
            <w:lang w:val="ru-RU"/>
          </w:rPr>
          <w:delText xml:space="preserve">Но зато генерация поля при старте игры </w:delText>
        </w:r>
        <w:r w:rsidR="00304760" w:rsidDel="00A4290C">
          <w:rPr>
            <w:lang w:val="ru-RU"/>
          </w:rPr>
          <w:delText xml:space="preserve">упрощается: считываются изначальные положения фишек, а потом им присваиваются подходящие </w:delText>
        </w:r>
        <w:r w:rsidR="00D067A0" w:rsidDel="00A4290C">
          <w:rPr>
            <w:lang w:val="ru-RU"/>
          </w:rPr>
          <w:delText>типы карточек.</w:delText>
        </w:r>
        <w:r w:rsidR="002B4B8A" w:rsidDel="00A4290C">
          <w:rPr>
            <w:lang w:val="ru-RU"/>
          </w:rPr>
          <w:delText xml:space="preserve"> Уменьшается сложность обхода массива</w:delText>
        </w:r>
        <w:r w:rsidR="00B33489" w:rsidDel="00A4290C">
          <w:rPr>
            <w:lang w:val="ru-RU"/>
          </w:rPr>
          <w:delText xml:space="preserve"> и, как следствие, его отрисовки</w:delText>
        </w:r>
        <w:r w:rsidR="002B4B8A" w:rsidDel="00A4290C">
          <w:rPr>
            <w:lang w:val="ru-RU"/>
          </w:rPr>
          <w:delText>.</w:delText>
        </w:r>
        <w:r w:rsidR="0088191C" w:rsidDel="00A4290C">
          <w:rPr>
            <w:lang w:val="ru-RU"/>
          </w:rPr>
          <w:delText xml:space="preserve"> Не нужно отслеживать, пустая фишка или занятая, работа идет только с типом фишки и ее расположением</w:delText>
        </w:r>
        <w:r w:rsidR="009E78D3" w:rsidDel="00A4290C">
          <w:rPr>
            <w:lang w:val="ru-RU"/>
          </w:rPr>
          <w:delText>.</w:delText>
        </w:r>
      </w:del>
    </w:p>
    <w:p w14:paraId="4118B9D5" w14:textId="68A26243" w:rsidR="00270D2A" w:rsidDel="00A4290C" w:rsidRDefault="00270D2A" w:rsidP="00FF33CE">
      <w:pPr>
        <w:pStyle w:val="10"/>
        <w:rPr>
          <w:del w:id="375" w:author="Maxim Vashkevich" w:date="2019-12-26T09:00:00Z"/>
        </w:rPr>
        <w:pPrChange w:id="376" w:author="Maxim Vashkevich" w:date="2019-12-26T14:49:00Z">
          <w:pPr>
            <w:pStyle w:val="3"/>
          </w:pPr>
        </w:pPrChange>
      </w:pPr>
      <w:del w:id="377" w:author="Maxim Vashkevich" w:date="2019-12-26T09:00:00Z">
        <w:r w:rsidRPr="00270D2A" w:rsidDel="00A4290C">
          <w:delText>Конструктор</w:delText>
        </w:r>
        <w:r w:rsidR="0043271A" w:rsidDel="00A4290C">
          <w:delText xml:space="preserve"> класса</w:delText>
        </w:r>
      </w:del>
    </w:p>
    <w:p w14:paraId="6C9DED41" w14:textId="38203EC9" w:rsidR="00FC1A56" w:rsidRPr="002B3D9B" w:rsidDel="00A4290C" w:rsidRDefault="004B5CA1" w:rsidP="00FF33CE">
      <w:pPr>
        <w:pStyle w:val="10"/>
        <w:rPr>
          <w:del w:id="378" w:author="Maxim Vashkevich" w:date="2019-12-26T09:00:00Z"/>
        </w:rPr>
        <w:pPrChange w:id="379" w:author="Maxim Vashkevich" w:date="2019-12-26T14:49:00Z">
          <w:pPr/>
        </w:pPrChange>
      </w:pPr>
      <w:del w:id="380" w:author="Maxim Vashkevich" w:date="2019-12-26T09:00:00Z">
        <w:r w:rsidDel="00A4290C">
          <w:rPr>
            <w:lang w:val="ru-RU"/>
          </w:rPr>
          <w:delText>Д</w:delText>
        </w:r>
        <w:r w:rsidR="00A12BF5" w:rsidDel="00A4290C">
          <w:rPr>
            <w:lang w:val="ru-RU"/>
          </w:rPr>
          <w:delText>ля хранения всех фишек используется список</w:delText>
        </w:r>
        <w:r w:rsidR="007116DE" w:rsidRPr="007116DE" w:rsidDel="00A4290C">
          <w:rPr>
            <w:lang w:val="ru-RU"/>
          </w:rPr>
          <w:delText xml:space="preserve"> </w:delText>
        </w:r>
        <w:r w:rsidR="007116DE" w:rsidDel="00A4290C">
          <w:delText>TList</w:delText>
        </w:r>
        <w:r w:rsidR="007116DE" w:rsidDel="00A4290C">
          <w:rPr>
            <w:lang w:val="ru-RU"/>
          </w:rPr>
          <w:delText xml:space="preserve">, хранящий в себе элементы типа </w:delText>
        </w:r>
        <w:r w:rsidR="007116DE" w:rsidDel="00A4290C">
          <w:delText>TTile</w:delText>
        </w:r>
        <w:r w:rsidR="007116DE" w:rsidRPr="007116DE" w:rsidDel="00A4290C">
          <w:rPr>
            <w:lang w:val="ru-RU"/>
          </w:rPr>
          <w:delText>.</w:delText>
        </w:r>
        <w:r w:rsidR="007116DE" w:rsidDel="00A4290C">
          <w:rPr>
            <w:lang w:val="ru-RU"/>
          </w:rPr>
          <w:delText xml:space="preserve"> Он заполняется при создании </w:delText>
        </w:r>
        <w:r w:rsidR="009E78D3" w:rsidDel="00A4290C">
          <w:rPr>
            <w:lang w:val="ru-RU"/>
          </w:rPr>
          <w:delText xml:space="preserve">позициями </w:delText>
        </w:r>
        <w:r w:rsidR="00636FAD" w:rsidDel="00A4290C">
          <w:rPr>
            <w:lang w:val="ru-RU"/>
          </w:rPr>
          <w:delText>плиток</w:delText>
        </w:r>
        <w:r w:rsidR="009E78D3" w:rsidDel="00A4290C">
          <w:rPr>
            <w:lang w:val="ru-RU"/>
          </w:rPr>
          <w:delText xml:space="preserve"> соответствующей раскладки, и для всех фишек тип изначально не указывается (при создании элемента класса </w:delText>
        </w:r>
        <w:r w:rsidR="009E78D3" w:rsidDel="00A4290C">
          <w:delText>TTile</w:delText>
        </w:r>
        <w:r w:rsidR="009E78D3" w:rsidRPr="009E78D3" w:rsidDel="00A4290C">
          <w:rPr>
            <w:lang w:val="ru-RU"/>
          </w:rPr>
          <w:delText xml:space="preserve"> </w:delText>
        </w:r>
        <w:r w:rsidR="009E78D3" w:rsidDel="00A4290C">
          <w:rPr>
            <w:lang w:val="ru-RU"/>
          </w:rPr>
          <w:delText xml:space="preserve">значение равно нулю). </w:delText>
        </w:r>
        <w:r w:rsidR="007C2656" w:rsidDel="00A4290C">
          <w:rPr>
            <w:lang w:val="ru-RU"/>
          </w:rPr>
          <w:delText>После вызывается процедура перемешивания и присваивания типов</w:delText>
        </w:r>
        <w:r w:rsidR="00636FAD" w:rsidDel="00A4290C">
          <w:rPr>
            <w:lang w:val="ru-RU"/>
          </w:rPr>
          <w:delText xml:space="preserve"> каждой плитке и функция, </w:delText>
        </w:r>
        <w:r w:rsidR="00337750" w:rsidDel="00A4290C">
          <w:rPr>
            <w:lang w:val="ru-RU"/>
          </w:rPr>
          <w:delText>подсчитывающая число оставшихся ходов.</w:delText>
        </w:r>
        <w:r w:rsidR="007C2656" w:rsidDel="00A4290C">
          <w:rPr>
            <w:lang w:val="ru-RU"/>
          </w:rPr>
          <w:delText xml:space="preserve"> </w:delText>
        </w:r>
        <w:r w:rsidR="00270D2A" w:rsidDel="00A4290C">
          <w:rPr>
            <w:lang w:val="ru-RU"/>
          </w:rPr>
          <w:delText xml:space="preserve">Для реализации возможности отмены хода также создается стек для хранения предыдущих ходов. </w:delText>
        </w:r>
        <w:r w:rsidR="00C405F2" w:rsidDel="00A4290C">
          <w:rPr>
            <w:lang w:val="ru-RU"/>
          </w:rPr>
          <w:delText>Код</w:delText>
        </w:r>
        <w:r w:rsidR="00C405F2" w:rsidRPr="002B3D9B" w:rsidDel="00A4290C">
          <w:delText xml:space="preserve"> </w:delText>
        </w:r>
        <w:r w:rsidR="00C405F2" w:rsidDel="00A4290C">
          <w:rPr>
            <w:lang w:val="ru-RU"/>
          </w:rPr>
          <w:delText>конструктора</w:delText>
        </w:r>
        <w:r w:rsidR="00C405F2" w:rsidRPr="002B3D9B" w:rsidDel="00A4290C">
          <w:delText xml:space="preserve"> </w:delText>
        </w:r>
        <w:r w:rsidR="00C405F2" w:rsidDel="00A4290C">
          <w:rPr>
            <w:lang w:val="ru-RU"/>
          </w:rPr>
          <w:delText>приведен</w:delText>
        </w:r>
        <w:r w:rsidR="00C405F2" w:rsidRPr="002B3D9B" w:rsidDel="00A4290C">
          <w:delText xml:space="preserve"> </w:delText>
        </w:r>
        <w:r w:rsidR="00C405F2" w:rsidDel="00A4290C">
          <w:rPr>
            <w:lang w:val="ru-RU"/>
          </w:rPr>
          <w:delText>ниже</w:delText>
        </w:r>
        <w:r w:rsidR="00C405F2" w:rsidRPr="002B3D9B" w:rsidDel="00A4290C">
          <w:delText>.</w:delText>
        </w:r>
      </w:del>
    </w:p>
    <w:p w14:paraId="01A3BE65" w14:textId="4815709F" w:rsidR="007116DE" w:rsidRPr="001E167D" w:rsidDel="00A4290C" w:rsidRDefault="007116DE" w:rsidP="00FF33CE">
      <w:pPr>
        <w:pStyle w:val="10"/>
        <w:rPr>
          <w:del w:id="381" w:author="Maxim Vashkevich" w:date="2019-12-26T09:00:00Z"/>
        </w:rPr>
        <w:pPrChange w:id="382" w:author="Maxim Vashkevich" w:date="2019-12-26T14:49:00Z">
          <w:pPr>
            <w:pStyle w:val="afa"/>
          </w:pPr>
        </w:pPrChange>
      </w:pPr>
      <w:del w:id="383" w:author="Maxim Vashkevich" w:date="2019-12-26T09:00:00Z">
        <w:r w:rsidRPr="001E167D" w:rsidDel="00A4290C">
          <w:delText>constructor TEngine.Create(Layout: TLayout);</w:delText>
        </w:r>
      </w:del>
    </w:p>
    <w:p w14:paraId="01CBCBD6" w14:textId="798E682A" w:rsidR="007116DE" w:rsidRPr="001E167D" w:rsidDel="00A4290C" w:rsidRDefault="007116DE" w:rsidP="00FF33CE">
      <w:pPr>
        <w:pStyle w:val="10"/>
        <w:rPr>
          <w:del w:id="384" w:author="Maxim Vashkevich" w:date="2019-12-26T09:00:00Z"/>
        </w:rPr>
        <w:pPrChange w:id="385" w:author="Maxim Vashkevich" w:date="2019-12-26T14:49:00Z">
          <w:pPr>
            <w:pStyle w:val="afa"/>
          </w:pPr>
        </w:pPrChange>
      </w:pPr>
      <w:del w:id="386" w:author="Maxim Vashkevich" w:date="2019-12-26T09:00:00Z">
        <w:r w:rsidRPr="001E167D" w:rsidDel="00A4290C">
          <w:delText>var</w:delText>
        </w:r>
      </w:del>
    </w:p>
    <w:p w14:paraId="02578B7E" w14:textId="673EFC61" w:rsidR="007116DE" w:rsidRPr="001E167D" w:rsidDel="00A4290C" w:rsidRDefault="007116DE" w:rsidP="00FF33CE">
      <w:pPr>
        <w:pStyle w:val="10"/>
        <w:rPr>
          <w:del w:id="387" w:author="Maxim Vashkevich" w:date="2019-12-26T09:00:00Z"/>
        </w:rPr>
        <w:pPrChange w:id="388" w:author="Maxim Vashkevich" w:date="2019-12-26T14:49:00Z">
          <w:pPr>
            <w:pStyle w:val="afa"/>
          </w:pPr>
        </w:pPrChange>
      </w:pPr>
      <w:del w:id="389" w:author="Maxim Vashkevich" w:date="2019-12-26T09:00:00Z">
        <w:r w:rsidRPr="001E167D" w:rsidDel="00A4290C">
          <w:delText xml:space="preserve">    Tile: TTile;</w:delText>
        </w:r>
      </w:del>
    </w:p>
    <w:p w14:paraId="738F08F8" w14:textId="0F369E55" w:rsidR="007116DE" w:rsidRPr="005D3111" w:rsidDel="00A4290C" w:rsidRDefault="007116DE" w:rsidP="00FF33CE">
      <w:pPr>
        <w:pStyle w:val="10"/>
        <w:rPr>
          <w:del w:id="390" w:author="Maxim Vashkevich" w:date="2019-12-26T09:00:00Z"/>
          <w:lang w:val="ru-RU"/>
        </w:rPr>
        <w:pPrChange w:id="391" w:author="Maxim Vashkevich" w:date="2019-12-26T14:49:00Z">
          <w:pPr>
            <w:pStyle w:val="afa"/>
          </w:pPr>
        </w:pPrChange>
      </w:pPr>
      <w:del w:id="392" w:author="Maxim Vashkevich" w:date="2019-12-26T09:00:00Z">
        <w:r w:rsidRPr="001E167D" w:rsidDel="00A4290C">
          <w:delText xml:space="preserve">    i</w:delText>
        </w:r>
        <w:r w:rsidRPr="005D3111" w:rsidDel="00A4290C">
          <w:rPr>
            <w:lang w:val="ru-RU"/>
          </w:rPr>
          <w:delText xml:space="preserve">: </w:delText>
        </w:r>
        <w:r w:rsidRPr="001E167D" w:rsidDel="00A4290C">
          <w:delText>Integer</w:delText>
        </w:r>
        <w:r w:rsidRPr="005D3111" w:rsidDel="00A4290C">
          <w:rPr>
            <w:lang w:val="ru-RU"/>
          </w:rPr>
          <w:delText>;</w:delText>
        </w:r>
      </w:del>
    </w:p>
    <w:p w14:paraId="5157F964" w14:textId="5F218282" w:rsidR="007116DE" w:rsidRPr="005D3111" w:rsidDel="00A4290C" w:rsidRDefault="007116DE" w:rsidP="00FF33CE">
      <w:pPr>
        <w:pStyle w:val="10"/>
        <w:rPr>
          <w:del w:id="393" w:author="Maxim Vashkevich" w:date="2019-12-26T09:00:00Z"/>
          <w:lang w:val="ru-RU"/>
        </w:rPr>
        <w:pPrChange w:id="394" w:author="Maxim Vashkevich" w:date="2019-12-26T14:49:00Z">
          <w:pPr>
            <w:pStyle w:val="afa"/>
          </w:pPr>
        </w:pPrChange>
      </w:pPr>
      <w:del w:id="395" w:author="Maxim Vashkevich" w:date="2019-12-26T09:00:00Z">
        <w:r w:rsidRPr="001E167D" w:rsidDel="00A4290C">
          <w:delText>begin</w:delText>
        </w:r>
      </w:del>
    </w:p>
    <w:p w14:paraId="20A4746C" w14:textId="2F3F4AA4" w:rsidR="00B60E0E" w:rsidRPr="005D3111" w:rsidDel="00A4290C" w:rsidRDefault="00B60E0E" w:rsidP="00FF33CE">
      <w:pPr>
        <w:pStyle w:val="10"/>
        <w:rPr>
          <w:del w:id="396" w:author="Maxim Vashkevich" w:date="2019-12-26T09:00:00Z"/>
          <w:lang w:val="ru-RU"/>
        </w:rPr>
        <w:pPrChange w:id="397" w:author="Maxim Vashkevich" w:date="2019-12-26T14:49:00Z">
          <w:pPr>
            <w:pStyle w:val="afa"/>
          </w:pPr>
        </w:pPrChange>
      </w:pPr>
      <w:del w:id="398" w:author="Maxim Vashkevich" w:date="2019-12-26T09:00:00Z">
        <w:r w:rsidRPr="005D3111" w:rsidDel="00A4290C">
          <w:rPr>
            <w:lang w:val="ru-RU"/>
          </w:rPr>
          <w:delText>{Создание массива для хранения фишек и установка его размера}</w:delText>
        </w:r>
      </w:del>
    </w:p>
    <w:p w14:paraId="37075668" w14:textId="0D3F58AB" w:rsidR="007116DE" w:rsidRPr="001E167D" w:rsidDel="00A4290C" w:rsidRDefault="007116DE" w:rsidP="00FF33CE">
      <w:pPr>
        <w:pStyle w:val="10"/>
        <w:rPr>
          <w:del w:id="399" w:author="Maxim Vashkevich" w:date="2019-12-26T09:00:00Z"/>
        </w:rPr>
        <w:pPrChange w:id="400" w:author="Maxim Vashkevich" w:date="2019-12-26T14:49:00Z">
          <w:pPr>
            <w:pStyle w:val="afa"/>
          </w:pPr>
        </w:pPrChange>
      </w:pPr>
      <w:del w:id="401" w:author="Maxim Vashkevich" w:date="2019-12-26T09:00:00Z">
        <w:r w:rsidRPr="005D3111" w:rsidDel="00A4290C">
          <w:rPr>
            <w:lang w:val="ru-RU"/>
          </w:rPr>
          <w:delText xml:space="preserve">    </w:delText>
        </w:r>
        <w:r w:rsidRPr="001E167D" w:rsidDel="00A4290C">
          <w:delText>FTiles := TTiles.Create;</w:delText>
        </w:r>
      </w:del>
    </w:p>
    <w:p w14:paraId="2F8AAEE5" w14:textId="5239544A" w:rsidR="004B5CA1" w:rsidRPr="001E167D" w:rsidDel="00A4290C" w:rsidRDefault="004B5CA1" w:rsidP="00FF33CE">
      <w:pPr>
        <w:pStyle w:val="10"/>
        <w:rPr>
          <w:del w:id="402" w:author="Maxim Vashkevich" w:date="2019-12-26T09:00:00Z"/>
        </w:rPr>
        <w:pPrChange w:id="403" w:author="Maxim Vashkevich" w:date="2019-12-26T14:49:00Z">
          <w:pPr>
            <w:pStyle w:val="afa"/>
          </w:pPr>
        </w:pPrChange>
      </w:pPr>
      <w:del w:id="404" w:author="Maxim Vashkevich" w:date="2019-12-26T09:00:00Z">
        <w:r w:rsidRPr="001E167D" w:rsidDel="00A4290C">
          <w:delText xml:space="preserve">    FTiles.Capacity := High(Layout.Positions) + 1;</w:delText>
        </w:r>
      </w:del>
    </w:p>
    <w:p w14:paraId="773D190E" w14:textId="7C636F40" w:rsidR="00B60E0E" w:rsidRPr="001E167D" w:rsidDel="00A4290C" w:rsidRDefault="00B60E0E" w:rsidP="00FF33CE">
      <w:pPr>
        <w:pStyle w:val="10"/>
        <w:rPr>
          <w:del w:id="405" w:author="Maxim Vashkevich" w:date="2019-12-26T09:00:00Z"/>
        </w:rPr>
        <w:pPrChange w:id="406" w:author="Maxim Vashkevich" w:date="2019-12-26T14:49:00Z">
          <w:pPr>
            <w:pStyle w:val="afa"/>
          </w:pPr>
        </w:pPrChange>
      </w:pPr>
      <w:del w:id="407" w:author="Maxim Vashkevich" w:date="2019-12-26T09:00:00Z">
        <w:r w:rsidRPr="001E167D" w:rsidDel="00A4290C">
          <w:delText>// Создание стека для предыдущих ходов</w:delText>
        </w:r>
      </w:del>
    </w:p>
    <w:p w14:paraId="76645C3B" w14:textId="0DAFD853" w:rsidR="007116DE" w:rsidRPr="001E167D" w:rsidDel="00A4290C" w:rsidRDefault="007116DE" w:rsidP="00FF33CE">
      <w:pPr>
        <w:pStyle w:val="10"/>
        <w:rPr>
          <w:del w:id="408" w:author="Maxim Vashkevich" w:date="2019-12-26T09:00:00Z"/>
        </w:rPr>
        <w:pPrChange w:id="409" w:author="Maxim Vashkevich" w:date="2019-12-26T14:49:00Z">
          <w:pPr>
            <w:pStyle w:val="afa"/>
          </w:pPr>
        </w:pPrChange>
      </w:pPr>
      <w:del w:id="410" w:author="Maxim Vashkevich" w:date="2019-12-26T09:00:00Z">
        <w:r w:rsidRPr="001E167D" w:rsidDel="00A4290C">
          <w:delText xml:space="preserve">    FPreviousMoves := TPreviousMoves.Create;</w:delText>
        </w:r>
      </w:del>
    </w:p>
    <w:p w14:paraId="00875CC9" w14:textId="2E0A9530" w:rsidR="00B60E0E" w:rsidRPr="001E167D" w:rsidDel="00A4290C" w:rsidRDefault="00B60E0E" w:rsidP="00FF33CE">
      <w:pPr>
        <w:pStyle w:val="10"/>
        <w:rPr>
          <w:del w:id="411" w:author="Maxim Vashkevich" w:date="2019-12-26T09:00:00Z"/>
        </w:rPr>
        <w:pPrChange w:id="412" w:author="Maxim Vashkevich" w:date="2019-12-26T14:49:00Z">
          <w:pPr>
            <w:pStyle w:val="afa"/>
          </w:pPr>
        </w:pPrChange>
      </w:pPr>
      <w:del w:id="413" w:author="Maxim Vashkevich" w:date="2019-12-26T09:00:00Z">
        <w:r w:rsidRPr="001E167D" w:rsidDel="00A4290C">
          <w:delText>// Инициализация всех фишек</w:delText>
        </w:r>
      </w:del>
    </w:p>
    <w:p w14:paraId="033349DC" w14:textId="078608B1" w:rsidR="007116DE" w:rsidRPr="001E167D" w:rsidDel="00A4290C" w:rsidRDefault="007116DE" w:rsidP="00FF33CE">
      <w:pPr>
        <w:pStyle w:val="10"/>
        <w:rPr>
          <w:del w:id="414" w:author="Maxim Vashkevich" w:date="2019-12-26T09:00:00Z"/>
        </w:rPr>
        <w:pPrChange w:id="415" w:author="Maxim Vashkevich" w:date="2019-12-26T14:49:00Z">
          <w:pPr>
            <w:pStyle w:val="afa"/>
          </w:pPr>
        </w:pPrChange>
      </w:pPr>
      <w:del w:id="416" w:author="Maxim Vashkevich" w:date="2019-12-26T09:00:00Z">
        <w:r w:rsidRPr="001E167D" w:rsidDel="00A4290C">
          <w:delText xml:space="preserve">    for i := 0 to High(Layout.Positions) do</w:delText>
        </w:r>
      </w:del>
    </w:p>
    <w:p w14:paraId="61A52B4D" w14:textId="3C081C4F" w:rsidR="007116DE" w:rsidRPr="001E167D" w:rsidDel="00A4290C" w:rsidRDefault="007116DE" w:rsidP="00FF33CE">
      <w:pPr>
        <w:pStyle w:val="10"/>
        <w:rPr>
          <w:del w:id="417" w:author="Maxim Vashkevich" w:date="2019-12-26T09:00:00Z"/>
        </w:rPr>
        <w:pPrChange w:id="418" w:author="Maxim Vashkevich" w:date="2019-12-26T14:49:00Z">
          <w:pPr>
            <w:pStyle w:val="afa"/>
          </w:pPr>
        </w:pPrChange>
      </w:pPr>
      <w:del w:id="419" w:author="Maxim Vashkevich" w:date="2019-12-26T09:00:00Z">
        <w:r w:rsidRPr="001E167D" w:rsidDel="00A4290C">
          <w:delText xml:space="preserve">    begin</w:delText>
        </w:r>
      </w:del>
    </w:p>
    <w:p w14:paraId="187B1387" w14:textId="1E32CA68" w:rsidR="007116DE" w:rsidRPr="001E167D" w:rsidDel="00A4290C" w:rsidRDefault="007116DE" w:rsidP="00FF33CE">
      <w:pPr>
        <w:pStyle w:val="10"/>
        <w:rPr>
          <w:del w:id="420" w:author="Maxim Vashkevich" w:date="2019-12-26T09:00:00Z"/>
        </w:rPr>
        <w:pPrChange w:id="421" w:author="Maxim Vashkevich" w:date="2019-12-26T14:49:00Z">
          <w:pPr>
            <w:pStyle w:val="afa"/>
          </w:pPr>
        </w:pPrChange>
      </w:pPr>
      <w:del w:id="422" w:author="Maxim Vashkevich" w:date="2019-12-26T09:00:00Z">
        <w:r w:rsidRPr="001E167D" w:rsidDel="00A4290C">
          <w:delText xml:space="preserve">        Tile := TTile.Create;</w:delText>
        </w:r>
      </w:del>
    </w:p>
    <w:p w14:paraId="44A8D166" w14:textId="1D8BCB1B" w:rsidR="007116DE" w:rsidRPr="001E167D" w:rsidDel="00A4290C" w:rsidRDefault="007116DE" w:rsidP="00FF33CE">
      <w:pPr>
        <w:pStyle w:val="10"/>
        <w:rPr>
          <w:del w:id="423" w:author="Maxim Vashkevich" w:date="2019-12-26T09:00:00Z"/>
        </w:rPr>
        <w:pPrChange w:id="424" w:author="Maxim Vashkevich" w:date="2019-12-26T14:49:00Z">
          <w:pPr>
            <w:pStyle w:val="afa"/>
          </w:pPr>
        </w:pPrChange>
      </w:pPr>
      <w:del w:id="425" w:author="Maxim Vashkevich" w:date="2019-12-26T09:00:00Z">
        <w:r w:rsidRPr="001E167D" w:rsidDel="00A4290C">
          <w:delText xml:space="preserve">        Tile.Position := Layout.Positions[i];</w:delText>
        </w:r>
      </w:del>
    </w:p>
    <w:p w14:paraId="1B76081B" w14:textId="70596355" w:rsidR="007116DE" w:rsidRPr="005D3111" w:rsidDel="00A4290C" w:rsidRDefault="007116DE" w:rsidP="00FF33CE">
      <w:pPr>
        <w:pStyle w:val="10"/>
        <w:rPr>
          <w:del w:id="426" w:author="Maxim Vashkevich" w:date="2019-12-26T09:00:00Z"/>
          <w:lang w:val="ru-RU"/>
        </w:rPr>
        <w:pPrChange w:id="427" w:author="Maxim Vashkevich" w:date="2019-12-26T14:49:00Z">
          <w:pPr>
            <w:pStyle w:val="afa"/>
          </w:pPr>
        </w:pPrChange>
      </w:pPr>
      <w:del w:id="428" w:author="Maxim Vashkevich" w:date="2019-12-26T09:00:00Z">
        <w:r w:rsidRPr="001E167D" w:rsidDel="00A4290C">
          <w:delText xml:space="preserve">        FTiles</w:delText>
        </w:r>
        <w:r w:rsidRPr="005D3111" w:rsidDel="00A4290C">
          <w:rPr>
            <w:lang w:val="ru-RU"/>
          </w:rPr>
          <w:delText>.</w:delText>
        </w:r>
        <w:r w:rsidRPr="001E167D" w:rsidDel="00A4290C">
          <w:delText>Add</w:delText>
        </w:r>
        <w:r w:rsidRPr="005D3111" w:rsidDel="00A4290C">
          <w:rPr>
            <w:lang w:val="ru-RU"/>
          </w:rPr>
          <w:delText>(</w:delText>
        </w:r>
        <w:r w:rsidRPr="001E167D" w:rsidDel="00A4290C">
          <w:delText>Tile</w:delText>
        </w:r>
        <w:r w:rsidRPr="005D3111" w:rsidDel="00A4290C">
          <w:rPr>
            <w:lang w:val="ru-RU"/>
          </w:rPr>
          <w:delText>);</w:delText>
        </w:r>
      </w:del>
    </w:p>
    <w:p w14:paraId="1A21A351" w14:textId="103F79D3" w:rsidR="007116DE" w:rsidRPr="005D3111" w:rsidDel="00A4290C" w:rsidRDefault="007116DE" w:rsidP="00FF33CE">
      <w:pPr>
        <w:pStyle w:val="10"/>
        <w:rPr>
          <w:del w:id="429" w:author="Maxim Vashkevich" w:date="2019-12-26T09:00:00Z"/>
          <w:lang w:val="ru-RU"/>
        </w:rPr>
        <w:pPrChange w:id="430" w:author="Maxim Vashkevich" w:date="2019-12-26T14:49:00Z">
          <w:pPr>
            <w:pStyle w:val="afa"/>
          </w:pPr>
        </w:pPrChange>
      </w:pPr>
      <w:del w:id="431" w:author="Maxim Vashkevich" w:date="2019-12-26T09:00:00Z">
        <w:r w:rsidRPr="005D3111" w:rsidDel="00A4290C">
          <w:rPr>
            <w:lang w:val="ru-RU"/>
          </w:rPr>
          <w:delText xml:space="preserve">    </w:delText>
        </w:r>
        <w:r w:rsidRPr="001E167D" w:rsidDel="00A4290C">
          <w:delText>end</w:delText>
        </w:r>
        <w:r w:rsidRPr="005D3111" w:rsidDel="00A4290C">
          <w:rPr>
            <w:lang w:val="ru-RU"/>
          </w:rPr>
          <w:delText>;</w:delText>
        </w:r>
      </w:del>
    </w:p>
    <w:p w14:paraId="67CA402C" w14:textId="6E315C68" w:rsidR="00B60E0E" w:rsidRPr="005D3111" w:rsidDel="00A4290C" w:rsidRDefault="00B60E0E" w:rsidP="00FF33CE">
      <w:pPr>
        <w:pStyle w:val="10"/>
        <w:rPr>
          <w:del w:id="432" w:author="Maxim Vashkevich" w:date="2019-12-26T09:00:00Z"/>
          <w:lang w:val="ru-RU"/>
        </w:rPr>
        <w:pPrChange w:id="433" w:author="Maxim Vashkevich" w:date="2019-12-26T14:49:00Z">
          <w:pPr>
            <w:pStyle w:val="afa"/>
          </w:pPr>
        </w:pPrChange>
      </w:pPr>
      <w:del w:id="434" w:author="Maxim Vashkevich" w:date="2019-12-26T09:00:00Z">
        <w:r w:rsidRPr="005D3111" w:rsidDel="00A4290C">
          <w:rPr>
            <w:lang w:val="ru-RU"/>
          </w:rPr>
          <w:delText>// Назначение видов фишкам</w:delText>
        </w:r>
      </w:del>
    </w:p>
    <w:p w14:paraId="1783140C" w14:textId="519720A5" w:rsidR="007116DE" w:rsidRPr="005D3111" w:rsidDel="00A4290C" w:rsidRDefault="007116DE" w:rsidP="00FF33CE">
      <w:pPr>
        <w:pStyle w:val="10"/>
        <w:rPr>
          <w:del w:id="435" w:author="Maxim Vashkevich" w:date="2019-12-26T09:00:00Z"/>
          <w:lang w:val="ru-RU"/>
        </w:rPr>
        <w:pPrChange w:id="436" w:author="Maxim Vashkevich" w:date="2019-12-26T14:49:00Z">
          <w:pPr>
            <w:pStyle w:val="afa"/>
          </w:pPr>
        </w:pPrChange>
      </w:pPr>
      <w:del w:id="437" w:author="Maxim Vashkevich" w:date="2019-12-26T09:00:00Z">
        <w:r w:rsidRPr="005D3111" w:rsidDel="00A4290C">
          <w:rPr>
            <w:lang w:val="ru-RU"/>
          </w:rPr>
          <w:delText xml:space="preserve">    </w:delText>
        </w:r>
        <w:r w:rsidRPr="001E167D" w:rsidDel="00A4290C">
          <w:delText>Mix</w:delText>
        </w:r>
        <w:r w:rsidRPr="005D3111" w:rsidDel="00A4290C">
          <w:rPr>
            <w:lang w:val="ru-RU"/>
          </w:rPr>
          <w:delText>;</w:delText>
        </w:r>
      </w:del>
    </w:p>
    <w:p w14:paraId="37CD6927" w14:textId="2DCC4816" w:rsidR="00B60E0E" w:rsidRPr="005D3111" w:rsidDel="00A4290C" w:rsidRDefault="00B60E0E" w:rsidP="00FF33CE">
      <w:pPr>
        <w:pStyle w:val="10"/>
        <w:rPr>
          <w:del w:id="438" w:author="Maxim Vashkevich" w:date="2019-12-26T09:00:00Z"/>
          <w:lang w:val="ru-RU"/>
        </w:rPr>
        <w:pPrChange w:id="439" w:author="Maxim Vashkevich" w:date="2019-12-26T14:49:00Z">
          <w:pPr>
            <w:pStyle w:val="afa"/>
          </w:pPr>
        </w:pPrChange>
      </w:pPr>
      <w:del w:id="440" w:author="Maxim Vashkevich" w:date="2019-12-26T09:00:00Z">
        <w:r w:rsidRPr="005D3111" w:rsidDel="00A4290C">
          <w:rPr>
            <w:lang w:val="ru-RU"/>
          </w:rPr>
          <w:delText>// Подсчёт числа доступных ходов</w:delText>
        </w:r>
      </w:del>
    </w:p>
    <w:p w14:paraId="1AA4DDFD" w14:textId="014332FA" w:rsidR="007116DE" w:rsidRPr="005D3111" w:rsidDel="00A4290C" w:rsidRDefault="007116DE" w:rsidP="00FF33CE">
      <w:pPr>
        <w:pStyle w:val="10"/>
        <w:rPr>
          <w:del w:id="441" w:author="Maxim Vashkevich" w:date="2019-12-26T09:00:00Z"/>
          <w:lang w:val="ru-RU"/>
        </w:rPr>
        <w:pPrChange w:id="442" w:author="Maxim Vashkevich" w:date="2019-12-26T14:49:00Z">
          <w:pPr>
            <w:pStyle w:val="afa"/>
          </w:pPr>
        </w:pPrChange>
      </w:pPr>
      <w:del w:id="443" w:author="Maxim Vashkevich" w:date="2019-12-26T09:00:00Z">
        <w:r w:rsidRPr="005D3111" w:rsidDel="00A4290C">
          <w:rPr>
            <w:lang w:val="ru-RU"/>
          </w:rPr>
          <w:delText xml:space="preserve">    </w:delText>
        </w:r>
        <w:r w:rsidRPr="001E167D" w:rsidDel="00A4290C">
          <w:delText>FMovesLeft</w:delText>
        </w:r>
        <w:r w:rsidRPr="005D3111" w:rsidDel="00A4290C">
          <w:rPr>
            <w:lang w:val="ru-RU"/>
          </w:rPr>
          <w:delText xml:space="preserve"> := </w:delText>
        </w:r>
        <w:r w:rsidRPr="001E167D" w:rsidDel="00A4290C">
          <w:delText>FindMatches</w:delText>
        </w:r>
        <w:r w:rsidRPr="005D3111" w:rsidDel="00A4290C">
          <w:rPr>
            <w:lang w:val="ru-RU"/>
          </w:rPr>
          <w:delText>.</w:delText>
        </w:r>
        <w:r w:rsidRPr="001E167D" w:rsidDel="00A4290C">
          <w:delText>Count</w:delText>
        </w:r>
        <w:r w:rsidRPr="005D3111" w:rsidDel="00A4290C">
          <w:rPr>
            <w:lang w:val="ru-RU"/>
          </w:rPr>
          <w:delText>;</w:delText>
        </w:r>
      </w:del>
    </w:p>
    <w:p w14:paraId="41E4ED48" w14:textId="0A07586C" w:rsidR="007116DE" w:rsidRPr="001E167D" w:rsidDel="00A4290C" w:rsidRDefault="007116DE" w:rsidP="00FF33CE">
      <w:pPr>
        <w:pStyle w:val="10"/>
        <w:rPr>
          <w:del w:id="444" w:author="Maxim Vashkevich" w:date="2019-12-26T09:00:00Z"/>
        </w:rPr>
        <w:pPrChange w:id="445" w:author="Maxim Vashkevich" w:date="2019-12-26T14:49:00Z">
          <w:pPr>
            <w:pStyle w:val="afa"/>
          </w:pPr>
        </w:pPrChange>
      </w:pPr>
      <w:del w:id="446" w:author="Maxim Vashkevich" w:date="2019-12-26T09:00:00Z">
        <w:r w:rsidRPr="001E167D" w:rsidDel="00A4290C">
          <w:delText>end;</w:delText>
        </w:r>
      </w:del>
    </w:p>
    <w:p w14:paraId="066FA9BE" w14:textId="30A6A409" w:rsidR="0043271A" w:rsidDel="00A4290C" w:rsidRDefault="0043271A" w:rsidP="00FF33CE">
      <w:pPr>
        <w:pStyle w:val="10"/>
        <w:rPr>
          <w:del w:id="447" w:author="Maxim Vashkevich" w:date="2019-12-26T09:00:00Z"/>
        </w:rPr>
        <w:pPrChange w:id="448" w:author="Maxim Vashkevich" w:date="2019-12-26T14:49:00Z">
          <w:pPr>
            <w:pStyle w:val="3"/>
          </w:pPr>
        </w:pPrChange>
      </w:pPr>
      <w:del w:id="449" w:author="Maxim Vashkevich" w:date="2019-12-26T09:00:00Z">
        <w:r w:rsidDel="00A4290C">
          <w:delText>Процедура начального перемешивания</w:delText>
        </w:r>
      </w:del>
    </w:p>
    <w:p w14:paraId="04CF958D" w14:textId="52097B42" w:rsidR="0043271A" w:rsidRPr="009D0077" w:rsidDel="00A4290C" w:rsidRDefault="00F61F3A" w:rsidP="00FF33CE">
      <w:pPr>
        <w:pStyle w:val="10"/>
        <w:rPr>
          <w:del w:id="450" w:author="Maxim Vashkevich" w:date="2019-12-26T09:00:00Z"/>
          <w:lang w:val="ru-RU"/>
        </w:rPr>
        <w:pPrChange w:id="451" w:author="Maxim Vashkevich" w:date="2019-12-26T14:49:00Z">
          <w:pPr/>
        </w:pPrChange>
      </w:pPr>
      <w:del w:id="452" w:author="Maxim Vashkevich" w:date="2019-12-26T09:00:00Z">
        <w:r w:rsidDel="00A4290C">
          <w:rPr>
            <w:lang w:val="ru-RU"/>
          </w:rPr>
          <w:delText>Для заполнения поля плитками создаётся массив</w:delText>
        </w:r>
        <w:r w:rsidR="00FC1D69" w:rsidDel="00A4290C">
          <w:rPr>
            <w:lang w:val="ru-RU"/>
          </w:rPr>
          <w:delText xml:space="preserve"> чисел, обозначающих номера чётных плиток,</w:delText>
        </w:r>
        <w:r w:rsidDel="00A4290C">
          <w:rPr>
            <w:lang w:val="ru-RU"/>
          </w:rPr>
          <w:delText xml:space="preserve"> размером в два раза меньше, чем число фишек.</w:delText>
        </w:r>
        <w:r w:rsidR="00BF2F7B" w:rsidDel="00A4290C">
          <w:rPr>
            <w:lang w:val="ru-RU"/>
          </w:rPr>
          <w:delText xml:space="preserve"> Он заполняется чётными числами от нуля до </w:delText>
        </w:r>
        <w:r w:rsidR="00E86CF0" w:rsidDel="00A4290C">
          <w:rPr>
            <w:lang w:val="ru-RU"/>
          </w:rPr>
          <w:delText xml:space="preserve">размера массива с плитками. </w:delText>
        </w:r>
        <w:r w:rsidR="00FC1D69" w:rsidDel="00A4290C">
          <w:rPr>
            <w:lang w:val="ru-RU"/>
          </w:rPr>
          <w:delText xml:space="preserve">После </w:delText>
        </w:r>
        <w:r w:rsidR="009C7786" w:rsidDel="00A4290C">
          <w:rPr>
            <w:lang w:val="ru-RU"/>
          </w:rPr>
          <w:delText>этого</w:delText>
        </w:r>
        <w:r w:rsidR="00FC1D69" w:rsidDel="00A4290C">
          <w:rPr>
            <w:lang w:val="ru-RU"/>
          </w:rPr>
          <w:delText xml:space="preserve"> массив</w:delText>
        </w:r>
        <w:r w:rsidR="007273E4" w:rsidDel="00A4290C">
          <w:rPr>
            <w:lang w:val="ru-RU"/>
          </w:rPr>
          <w:delText xml:space="preserve"> пере</w:delText>
        </w:r>
        <w:r w:rsidR="00B43A66" w:rsidDel="00A4290C">
          <w:rPr>
            <w:lang w:val="ru-RU"/>
          </w:rPr>
          <w:delText>мешивается, используя разновидность алгоритма Фишера-Йетса.</w:delText>
        </w:r>
        <w:r w:rsidR="003638B6" w:rsidDel="00A4290C">
          <w:rPr>
            <w:lang w:val="ru-RU"/>
          </w:rPr>
          <w:delText xml:space="preserve"> Код</w:delText>
        </w:r>
        <w:r w:rsidR="003638B6" w:rsidRPr="009D0077" w:rsidDel="00A4290C">
          <w:rPr>
            <w:lang w:val="ru-RU"/>
          </w:rPr>
          <w:delText xml:space="preserve"> </w:delText>
        </w:r>
        <w:r w:rsidR="003638B6" w:rsidDel="00A4290C">
          <w:rPr>
            <w:lang w:val="ru-RU"/>
          </w:rPr>
          <w:delText>алгоритма</w:delText>
        </w:r>
        <w:r w:rsidR="003638B6" w:rsidRPr="009D0077" w:rsidDel="00A4290C">
          <w:rPr>
            <w:lang w:val="ru-RU"/>
          </w:rPr>
          <w:delText xml:space="preserve"> </w:delText>
        </w:r>
        <w:r w:rsidR="003638B6" w:rsidDel="00A4290C">
          <w:rPr>
            <w:lang w:val="ru-RU"/>
          </w:rPr>
          <w:delText>перемешивания</w:delText>
        </w:r>
        <w:r w:rsidR="003638B6" w:rsidRPr="009D0077" w:rsidDel="00A4290C">
          <w:rPr>
            <w:lang w:val="ru-RU"/>
          </w:rPr>
          <w:delText xml:space="preserve"> </w:delText>
        </w:r>
        <w:r w:rsidR="003638B6" w:rsidDel="00A4290C">
          <w:rPr>
            <w:lang w:val="ru-RU"/>
          </w:rPr>
          <w:delText>приведен</w:delText>
        </w:r>
        <w:r w:rsidR="003638B6" w:rsidRPr="009D0077" w:rsidDel="00A4290C">
          <w:rPr>
            <w:lang w:val="ru-RU"/>
          </w:rPr>
          <w:delText xml:space="preserve"> </w:delText>
        </w:r>
        <w:r w:rsidR="003638B6" w:rsidDel="00A4290C">
          <w:rPr>
            <w:lang w:val="ru-RU"/>
          </w:rPr>
          <w:delText>ниже</w:delText>
        </w:r>
        <w:r w:rsidR="003638B6" w:rsidRPr="009D0077" w:rsidDel="00A4290C">
          <w:rPr>
            <w:lang w:val="ru-RU"/>
          </w:rPr>
          <w:delText>.</w:delText>
        </w:r>
      </w:del>
    </w:p>
    <w:p w14:paraId="2AA8E631" w14:textId="50CA8338" w:rsidR="003638B6" w:rsidRPr="003638B6" w:rsidDel="00A4290C" w:rsidRDefault="003638B6" w:rsidP="00FF33CE">
      <w:pPr>
        <w:pStyle w:val="10"/>
        <w:rPr>
          <w:del w:id="453" w:author="Maxim Vashkevich" w:date="2019-12-26T09:00:00Z"/>
        </w:rPr>
        <w:pPrChange w:id="454" w:author="Maxim Vashkevich" w:date="2019-12-26T14:49:00Z">
          <w:pPr>
            <w:pStyle w:val="afa"/>
          </w:pPr>
        </w:pPrChange>
      </w:pPr>
      <w:del w:id="455" w:author="Maxim Vashkevich" w:date="2019-12-26T09:00:00Z">
        <w:r w:rsidRPr="003638B6" w:rsidDel="00A4290C">
          <w:delText>for i := 0 to High(Numbers) do</w:delText>
        </w:r>
      </w:del>
    </w:p>
    <w:p w14:paraId="2C93A079" w14:textId="4846F748" w:rsidR="003638B6" w:rsidRPr="009D0077" w:rsidDel="00A4290C" w:rsidRDefault="003638B6" w:rsidP="00FF33CE">
      <w:pPr>
        <w:pStyle w:val="10"/>
        <w:rPr>
          <w:del w:id="456" w:author="Maxim Vashkevich" w:date="2019-12-26T09:00:00Z"/>
          <w:lang w:val="ru-RU"/>
        </w:rPr>
        <w:pPrChange w:id="457" w:author="Maxim Vashkevich" w:date="2019-12-26T14:49:00Z">
          <w:pPr>
            <w:pStyle w:val="afa"/>
          </w:pPr>
        </w:pPrChange>
      </w:pPr>
      <w:del w:id="458" w:author="Maxim Vashkevich" w:date="2019-12-26T09:00:00Z">
        <w:r w:rsidRPr="003638B6" w:rsidDel="00A4290C">
          <w:delText>begin</w:delText>
        </w:r>
      </w:del>
    </w:p>
    <w:p w14:paraId="367FFE0D" w14:textId="2152F16B" w:rsidR="00FD1DCD" w:rsidRPr="00AD2676" w:rsidDel="00A4290C" w:rsidRDefault="00AD2676" w:rsidP="00FF33CE">
      <w:pPr>
        <w:pStyle w:val="10"/>
        <w:rPr>
          <w:del w:id="459" w:author="Maxim Vashkevich" w:date="2019-12-26T09:00:00Z"/>
          <w:lang w:val="ru-RU"/>
        </w:rPr>
        <w:pPrChange w:id="460" w:author="Maxim Vashkevich" w:date="2019-12-26T14:49:00Z">
          <w:pPr>
            <w:pStyle w:val="afa"/>
          </w:pPr>
        </w:pPrChange>
      </w:pPr>
      <w:del w:id="461" w:author="Maxim Vashkevich" w:date="2019-12-26T09:00:00Z">
        <w:r w:rsidRPr="00AD2676" w:rsidDel="00A4290C">
          <w:rPr>
            <w:lang w:val="ru-RU"/>
          </w:rPr>
          <w:delText>// Выбрать случайное число из диапазона [</w:delText>
        </w:r>
        <w:r w:rsidDel="00A4290C">
          <w:delText>i</w:delText>
        </w:r>
        <w:r w:rsidRPr="00AD2676" w:rsidDel="00A4290C">
          <w:rPr>
            <w:lang w:val="ru-RU"/>
          </w:rPr>
          <w:delText xml:space="preserve">, </w:delText>
        </w:r>
        <w:r w:rsidDel="00A4290C">
          <w:delText>Size</w:delText>
        </w:r>
        <w:r w:rsidRPr="00AD2676" w:rsidDel="00A4290C">
          <w:rPr>
            <w:lang w:val="ru-RU"/>
          </w:rPr>
          <w:delText>)</w:delText>
        </w:r>
      </w:del>
    </w:p>
    <w:p w14:paraId="6742061F" w14:textId="4EAA8E34" w:rsidR="003638B6" w:rsidDel="00A4290C" w:rsidRDefault="003638B6" w:rsidP="00FF33CE">
      <w:pPr>
        <w:pStyle w:val="10"/>
        <w:rPr>
          <w:del w:id="462" w:author="Maxim Vashkevich" w:date="2019-12-26T09:00:00Z"/>
        </w:rPr>
        <w:pPrChange w:id="463" w:author="Maxim Vashkevich" w:date="2019-12-26T14:49:00Z">
          <w:pPr>
            <w:pStyle w:val="afa"/>
          </w:pPr>
        </w:pPrChange>
      </w:pPr>
      <w:del w:id="464" w:author="Maxim Vashkevich" w:date="2019-12-26T09:00:00Z">
        <w:r w:rsidRPr="00AD2676" w:rsidDel="00A4290C">
          <w:rPr>
            <w:lang w:val="ru-RU"/>
          </w:rPr>
          <w:delText xml:space="preserve">    </w:delText>
        </w:r>
        <w:r w:rsidRPr="003638B6" w:rsidDel="00A4290C">
          <w:delText>N := Random(Size - i) + i;</w:delText>
        </w:r>
      </w:del>
    </w:p>
    <w:p w14:paraId="6AF1C573" w14:textId="2B72536D" w:rsidR="00FD1DCD" w:rsidRPr="009D0077" w:rsidDel="00A4290C" w:rsidRDefault="00FD1DCD" w:rsidP="00FF33CE">
      <w:pPr>
        <w:pStyle w:val="10"/>
        <w:rPr>
          <w:del w:id="465" w:author="Maxim Vashkevich" w:date="2019-12-26T09:00:00Z"/>
          <w:lang w:val="ru-RU"/>
        </w:rPr>
        <w:pPrChange w:id="466" w:author="Maxim Vashkevich" w:date="2019-12-26T14:49:00Z">
          <w:pPr>
            <w:pStyle w:val="afa"/>
          </w:pPr>
        </w:pPrChange>
      </w:pPr>
      <w:del w:id="467" w:author="Maxim Vashkevich" w:date="2019-12-26T09:00:00Z">
        <w:r w:rsidRPr="009D0077" w:rsidDel="00A4290C">
          <w:rPr>
            <w:lang w:val="ru-RU"/>
          </w:rPr>
          <w:delText xml:space="preserve">// </w:delText>
        </w:r>
        <w:r w:rsidDel="00A4290C">
          <w:rPr>
            <w:lang w:val="ru-RU"/>
          </w:rPr>
          <w:delText>Поменять</w:delText>
        </w:r>
        <w:r w:rsidRPr="009D0077" w:rsidDel="00A4290C">
          <w:rPr>
            <w:lang w:val="ru-RU"/>
          </w:rPr>
          <w:delText xml:space="preserve"> </w:delText>
        </w:r>
        <w:r w:rsidDel="00A4290C">
          <w:rPr>
            <w:lang w:val="ru-RU"/>
          </w:rPr>
          <w:delText>мест</w:delText>
        </w:r>
        <w:r w:rsidR="00A066F6" w:rsidDel="00A4290C">
          <w:rPr>
            <w:lang w:val="ru-RU"/>
          </w:rPr>
          <w:delText>ами элементы массива</w:delText>
        </w:r>
      </w:del>
    </w:p>
    <w:p w14:paraId="5830C616" w14:textId="586D6078" w:rsidR="003638B6" w:rsidRPr="001E167D" w:rsidDel="00A4290C" w:rsidRDefault="003638B6" w:rsidP="00FF33CE">
      <w:pPr>
        <w:pStyle w:val="10"/>
        <w:rPr>
          <w:del w:id="468" w:author="Maxim Vashkevich" w:date="2019-12-26T09:00:00Z"/>
          <w:lang w:val="ru-RU"/>
        </w:rPr>
        <w:pPrChange w:id="469" w:author="Maxim Vashkevich" w:date="2019-12-26T14:49:00Z">
          <w:pPr>
            <w:pStyle w:val="afa"/>
          </w:pPr>
        </w:pPrChange>
      </w:pPr>
      <w:del w:id="470" w:author="Maxim Vashkevich" w:date="2019-12-26T09:00:00Z">
        <w:r w:rsidRPr="009D0077" w:rsidDel="00A4290C">
          <w:rPr>
            <w:lang w:val="ru-RU"/>
          </w:rPr>
          <w:delText xml:space="preserve">    </w:delText>
        </w:r>
        <w:r w:rsidRPr="003638B6" w:rsidDel="00A4290C">
          <w:delText>Temp</w:delText>
        </w:r>
        <w:r w:rsidRPr="001E167D" w:rsidDel="00A4290C">
          <w:rPr>
            <w:lang w:val="ru-RU"/>
          </w:rPr>
          <w:delText xml:space="preserve"> := </w:delText>
        </w:r>
        <w:r w:rsidRPr="003638B6" w:rsidDel="00A4290C">
          <w:delText>Numbers</w:delText>
        </w:r>
        <w:r w:rsidRPr="001E167D" w:rsidDel="00A4290C">
          <w:rPr>
            <w:lang w:val="ru-RU"/>
          </w:rPr>
          <w:delText>[</w:delText>
        </w:r>
        <w:r w:rsidRPr="003638B6" w:rsidDel="00A4290C">
          <w:delText>i</w:delText>
        </w:r>
        <w:r w:rsidRPr="001E167D" w:rsidDel="00A4290C">
          <w:rPr>
            <w:lang w:val="ru-RU"/>
          </w:rPr>
          <w:delText>];</w:delText>
        </w:r>
      </w:del>
    </w:p>
    <w:p w14:paraId="622C16D4" w14:textId="02A63D60" w:rsidR="003638B6" w:rsidRPr="003638B6" w:rsidDel="00A4290C" w:rsidRDefault="00FD1DCD" w:rsidP="00FF33CE">
      <w:pPr>
        <w:pStyle w:val="10"/>
        <w:rPr>
          <w:del w:id="471" w:author="Maxim Vashkevich" w:date="2019-12-26T09:00:00Z"/>
        </w:rPr>
        <w:pPrChange w:id="472" w:author="Maxim Vashkevich" w:date="2019-12-26T14:49:00Z">
          <w:pPr>
            <w:pStyle w:val="afa"/>
          </w:pPr>
        </w:pPrChange>
      </w:pPr>
      <w:del w:id="473" w:author="Maxim Vashkevich" w:date="2019-12-26T09:00:00Z">
        <w:r w:rsidRPr="001E167D" w:rsidDel="00A4290C">
          <w:rPr>
            <w:lang w:val="ru-RU"/>
          </w:rPr>
          <w:delText xml:space="preserve"> </w:delText>
        </w:r>
        <w:r w:rsidR="003638B6" w:rsidRPr="001E167D" w:rsidDel="00A4290C">
          <w:rPr>
            <w:lang w:val="ru-RU"/>
          </w:rPr>
          <w:delText xml:space="preserve">   </w:delText>
        </w:r>
        <w:r w:rsidR="003638B6" w:rsidRPr="003638B6" w:rsidDel="00A4290C">
          <w:delText>Numbers[i] := Numbers[N];</w:delText>
        </w:r>
      </w:del>
    </w:p>
    <w:p w14:paraId="50749EE1" w14:textId="7436FBD1" w:rsidR="003638B6" w:rsidRPr="001E167D" w:rsidDel="00A4290C" w:rsidRDefault="003638B6" w:rsidP="00FF33CE">
      <w:pPr>
        <w:pStyle w:val="10"/>
        <w:rPr>
          <w:del w:id="474" w:author="Maxim Vashkevich" w:date="2019-12-26T09:00:00Z"/>
        </w:rPr>
        <w:pPrChange w:id="475" w:author="Maxim Vashkevich" w:date="2019-12-26T14:49:00Z">
          <w:pPr>
            <w:pStyle w:val="afa"/>
          </w:pPr>
        </w:pPrChange>
      </w:pPr>
      <w:del w:id="476" w:author="Maxim Vashkevich" w:date="2019-12-26T09:00:00Z">
        <w:r w:rsidRPr="003638B6" w:rsidDel="00A4290C">
          <w:delText xml:space="preserve">    </w:delText>
        </w:r>
        <w:r w:rsidRPr="009D0077" w:rsidDel="00A4290C">
          <w:delText>Numbers</w:delText>
        </w:r>
        <w:r w:rsidRPr="001E167D" w:rsidDel="00A4290C">
          <w:delText>[</w:delText>
        </w:r>
        <w:r w:rsidRPr="009D0077" w:rsidDel="00A4290C">
          <w:delText>N</w:delText>
        </w:r>
        <w:r w:rsidRPr="001E167D" w:rsidDel="00A4290C">
          <w:delText xml:space="preserve">] := </w:delText>
        </w:r>
        <w:r w:rsidRPr="009D0077" w:rsidDel="00A4290C">
          <w:delText>Temp</w:delText>
        </w:r>
        <w:r w:rsidRPr="001E167D" w:rsidDel="00A4290C">
          <w:delText>;</w:delText>
        </w:r>
      </w:del>
    </w:p>
    <w:p w14:paraId="24FFEBBE" w14:textId="25CF6EFB" w:rsidR="003638B6" w:rsidDel="00A4290C" w:rsidRDefault="003638B6" w:rsidP="00FF33CE">
      <w:pPr>
        <w:pStyle w:val="10"/>
        <w:rPr>
          <w:del w:id="477" w:author="Maxim Vashkevich" w:date="2019-12-26T09:00:00Z"/>
          <w:lang w:val="ru-RU"/>
        </w:rPr>
        <w:pPrChange w:id="478" w:author="Maxim Vashkevich" w:date="2019-12-26T14:49:00Z">
          <w:pPr>
            <w:pStyle w:val="afa"/>
          </w:pPr>
        </w:pPrChange>
      </w:pPr>
      <w:del w:id="479" w:author="Maxim Vashkevich" w:date="2019-12-26T09:00:00Z">
        <w:r w:rsidRPr="003638B6" w:rsidDel="00A4290C">
          <w:rPr>
            <w:lang w:val="ru-RU"/>
          </w:rPr>
          <w:delText>end;</w:delText>
        </w:r>
      </w:del>
    </w:p>
    <w:p w14:paraId="09038EE0" w14:textId="407BDA82" w:rsidR="009C7786" w:rsidDel="00A4290C" w:rsidRDefault="009C7786" w:rsidP="00FF33CE">
      <w:pPr>
        <w:pStyle w:val="10"/>
        <w:rPr>
          <w:del w:id="480" w:author="Maxim Vashkevich" w:date="2019-12-26T09:00:00Z"/>
          <w:lang w:val="ru-RU"/>
        </w:rPr>
        <w:pPrChange w:id="481" w:author="Maxim Vashkevich" w:date="2019-12-26T14:49:00Z">
          <w:pPr/>
        </w:pPrChange>
      </w:pPr>
      <w:del w:id="482" w:author="Maxim Vashkevich" w:date="2019-12-26T09:00:00Z">
        <w:r w:rsidDel="00A4290C">
          <w:rPr>
            <w:lang w:val="ru-RU"/>
          </w:rPr>
          <w:delText>Далее вызывается рекурсивная процедура случа</w:delText>
        </w:r>
        <w:r w:rsidR="0064508E" w:rsidDel="00A4290C">
          <w:rPr>
            <w:lang w:val="ru-RU"/>
          </w:rPr>
          <w:delText>йного заполнения типов плиток, в результате которой решенная раскладка оказывается в стеке предыдущих ходов. Последним этапом являетс</w:delText>
        </w:r>
        <w:r w:rsidR="007A20ED" w:rsidDel="00A4290C">
          <w:rPr>
            <w:lang w:val="ru-RU"/>
          </w:rPr>
          <w:delText>я перемещение всех плиток из стека на игровое поле в отсортированном порядке.</w:delText>
        </w:r>
      </w:del>
    </w:p>
    <w:p w14:paraId="688CD95A" w14:textId="19C44C97" w:rsidR="007A20ED" w:rsidDel="00A4290C" w:rsidRDefault="00AE24D4" w:rsidP="00FF33CE">
      <w:pPr>
        <w:pStyle w:val="10"/>
        <w:rPr>
          <w:del w:id="483" w:author="Maxim Vashkevich" w:date="2019-12-26T09:00:00Z"/>
        </w:rPr>
        <w:pPrChange w:id="484" w:author="Maxim Vashkevich" w:date="2019-12-26T14:49:00Z">
          <w:pPr>
            <w:pStyle w:val="3"/>
          </w:pPr>
        </w:pPrChange>
      </w:pPr>
      <w:del w:id="485" w:author="Maxim Vashkevich" w:date="2019-12-26T09:00:00Z">
        <w:r w:rsidDel="00A4290C">
          <w:delText xml:space="preserve">Функция </w:delText>
        </w:r>
        <w:r w:rsidR="00B9492B" w:rsidDel="00A4290C">
          <w:delText>заполнения типов плиток</w:delText>
        </w:r>
      </w:del>
    </w:p>
    <w:p w14:paraId="7E7B3173" w14:textId="6EBFED41" w:rsidR="00883F10" w:rsidDel="00A4290C" w:rsidRDefault="00B9492B" w:rsidP="00FF33CE">
      <w:pPr>
        <w:pStyle w:val="10"/>
        <w:rPr>
          <w:del w:id="486" w:author="Maxim Vashkevich" w:date="2019-12-26T09:00:00Z"/>
          <w:lang w:val="ru-RU"/>
        </w:rPr>
        <w:pPrChange w:id="487" w:author="Maxim Vashkevich" w:date="2019-12-26T14:49:00Z">
          <w:pPr/>
        </w:pPrChange>
      </w:pPr>
      <w:del w:id="488" w:author="Maxim Vashkevich" w:date="2019-12-26T09:00:00Z">
        <w:r w:rsidDel="00A4290C">
          <w:rPr>
            <w:lang w:val="ru-RU"/>
          </w:rPr>
          <w:delText>Данная</w:delText>
        </w:r>
        <w:r w:rsidR="00CF2620" w:rsidDel="00A4290C">
          <w:rPr>
            <w:lang w:val="ru-RU"/>
          </w:rPr>
          <w:delText xml:space="preserve"> рекурсивная</w:delText>
        </w:r>
        <w:r w:rsidDel="00A4290C">
          <w:rPr>
            <w:lang w:val="ru-RU"/>
          </w:rPr>
          <w:delText xml:space="preserve"> </w:delText>
        </w:r>
        <w:r w:rsidR="0014000F" w:rsidDel="00A4290C">
          <w:rPr>
            <w:lang w:val="ru-RU"/>
          </w:rPr>
          <w:delText>функция</w:delText>
        </w:r>
        <w:r w:rsidDel="00A4290C">
          <w:rPr>
            <w:lang w:val="ru-RU"/>
          </w:rPr>
          <w:delText xml:space="preserve"> принимает </w:delText>
        </w:r>
        <w:r w:rsidR="007F1126" w:rsidDel="00A4290C">
          <w:rPr>
            <w:lang w:val="ru-RU"/>
          </w:rPr>
          <w:delText xml:space="preserve">массив с чётными номерами возможных типов фишек и </w:delText>
        </w:r>
        <w:r w:rsidR="009F629A" w:rsidDel="00A4290C">
          <w:rPr>
            <w:lang w:val="ru-RU"/>
          </w:rPr>
          <w:delText>глубиной рекурсии. Достижение уровня, равного половине всех фишек, является признаком полного заполнения поля и служит условием для выхода из рекурсии.</w:delText>
        </w:r>
        <w:r w:rsidR="007E03E0" w:rsidDel="00A4290C">
          <w:rPr>
            <w:lang w:val="ru-RU"/>
          </w:rPr>
          <w:delText xml:space="preserve"> </w:delText>
        </w:r>
        <w:r w:rsidR="0014000F" w:rsidDel="00A4290C">
          <w:rPr>
            <w:lang w:val="ru-RU"/>
          </w:rPr>
          <w:delText>Функция</w:delText>
        </w:r>
        <w:r w:rsidR="00D61EB0" w:rsidDel="00A4290C">
          <w:rPr>
            <w:lang w:val="ru-RU"/>
          </w:rPr>
          <w:delText xml:space="preserve"> ищет все возможные ходы на данном этапе (изначально это все возможные комбинации незаблокированных фишек), выбирает случайным образом (с помощью</w:delText>
        </w:r>
        <w:r w:rsidR="004222DC" w:rsidDel="00A4290C">
          <w:rPr>
            <w:lang w:val="ru-RU"/>
          </w:rPr>
          <w:delText xml:space="preserve"> встроенной функции </w:delText>
        </w:r>
        <w:r w:rsidR="004222DC" w:rsidDel="00A4290C">
          <w:delText>Random</w:delText>
        </w:r>
        <w:r w:rsidR="004222DC" w:rsidRPr="004222DC" w:rsidDel="00A4290C">
          <w:rPr>
            <w:lang w:val="ru-RU"/>
          </w:rPr>
          <w:delText xml:space="preserve">) </w:delText>
        </w:r>
        <w:r w:rsidR="004222DC" w:rsidDel="00A4290C">
          <w:rPr>
            <w:lang w:val="ru-RU"/>
          </w:rPr>
          <w:delText xml:space="preserve">пару фишек, присваивает </w:delText>
        </w:r>
        <w:r w:rsidR="00B60E0E" w:rsidDel="00A4290C">
          <w:rPr>
            <w:lang w:val="ru-RU"/>
          </w:rPr>
          <w:delText>ей</w:delText>
        </w:r>
        <w:r w:rsidR="004222DC" w:rsidDel="00A4290C">
          <w:rPr>
            <w:lang w:val="ru-RU"/>
          </w:rPr>
          <w:delText xml:space="preserve"> тип, полученный из массива с номерами</w:delText>
        </w:r>
        <w:r w:rsidR="00140351" w:rsidDel="00A4290C">
          <w:rPr>
            <w:lang w:val="ru-RU"/>
          </w:rPr>
          <w:delText xml:space="preserve"> и соответствующий данному уровню глубины рекурсии. После </w:delText>
        </w:r>
        <w:r w:rsidR="0014000F" w:rsidDel="00A4290C">
          <w:rPr>
            <w:lang w:val="ru-RU"/>
          </w:rPr>
          <w:delText>функция</w:delText>
        </w:r>
        <w:r w:rsidR="00140351" w:rsidDel="00A4290C">
          <w:rPr>
            <w:lang w:val="ru-RU"/>
          </w:rPr>
          <w:delText xml:space="preserve"> убирает эту пару с поля</w:delText>
        </w:r>
        <w:r w:rsidR="0014000F" w:rsidDel="00A4290C">
          <w:rPr>
            <w:lang w:val="ru-RU"/>
          </w:rPr>
          <w:delText xml:space="preserve"> и запускает рекурсию с увеличенной на единицу глубиной.</w:delText>
        </w:r>
        <w:r w:rsidR="00141DB5" w:rsidDel="00A4290C">
          <w:rPr>
            <w:lang w:val="ru-RU"/>
          </w:rPr>
          <w:delText xml:space="preserve"> </w:delText>
        </w:r>
        <w:r w:rsidR="004F2E30" w:rsidDel="00A4290C">
          <w:rPr>
            <w:lang w:val="ru-RU"/>
          </w:rPr>
          <w:delText xml:space="preserve">Таким образом предпринимается попытка убрать все фишки с поля и заполнить </w:delText>
        </w:r>
        <w:r w:rsidR="00883F10" w:rsidDel="00A4290C">
          <w:rPr>
            <w:lang w:val="ru-RU"/>
          </w:rPr>
          <w:delText>все типы одновременно.</w:delText>
        </w:r>
      </w:del>
    </w:p>
    <w:p w14:paraId="57250E39" w14:textId="7058E7B2" w:rsidR="00B9492B" w:rsidRPr="0097570A" w:rsidDel="00A4290C" w:rsidRDefault="009E5810" w:rsidP="00FF33CE">
      <w:pPr>
        <w:pStyle w:val="10"/>
        <w:rPr>
          <w:del w:id="489" w:author="Maxim Vashkevich" w:date="2019-12-26T09:00:00Z"/>
          <w:lang w:val="ru-RU"/>
        </w:rPr>
        <w:pPrChange w:id="490" w:author="Maxim Vashkevich" w:date="2019-12-26T14:49:00Z">
          <w:pPr/>
        </w:pPrChange>
      </w:pPr>
      <w:del w:id="491" w:author="Maxim Vashkevich" w:date="2019-12-26T09:00:00Z">
        <w:r w:rsidDel="00A4290C">
          <w:rPr>
            <w:lang w:val="ru-RU"/>
          </w:rPr>
          <w:delText>В случае невозможности дальнейшего заполнения будет возвращено ложное значение</w:delText>
        </w:r>
        <w:r w:rsidR="009455F9" w:rsidDel="00A4290C">
          <w:rPr>
            <w:lang w:val="ru-RU"/>
          </w:rPr>
          <w:delText xml:space="preserve"> и будет произведена «отмена» хода – последняя добавленная пара будет удалена из стека и возвращена в массив с фишками на поле, и тип для этих фишек будет обнулён</w:delText>
        </w:r>
        <w:r w:rsidR="00883F10" w:rsidDel="00A4290C">
          <w:rPr>
            <w:lang w:val="ru-RU"/>
          </w:rPr>
          <w:delText xml:space="preserve">. </w:delText>
        </w:r>
        <w:r w:rsidR="00141DB5" w:rsidDel="00A4290C">
          <w:rPr>
            <w:lang w:val="ru-RU"/>
          </w:rPr>
          <w:delText>Код</w:delText>
        </w:r>
        <w:r w:rsidR="0097570A" w:rsidDel="00A4290C">
          <w:rPr>
            <w:lang w:val="ru-RU"/>
          </w:rPr>
          <w:delText xml:space="preserve"> попытки совершения хода и его отмены в случае нерешаемой раскладки</w:delText>
        </w:r>
        <w:r w:rsidR="00141DB5" w:rsidRPr="0097570A" w:rsidDel="00A4290C">
          <w:rPr>
            <w:lang w:val="ru-RU"/>
          </w:rPr>
          <w:delText xml:space="preserve"> </w:delText>
        </w:r>
        <w:r w:rsidR="00141DB5" w:rsidDel="00A4290C">
          <w:rPr>
            <w:lang w:val="ru-RU"/>
          </w:rPr>
          <w:delText>приведен</w:delText>
        </w:r>
        <w:r w:rsidR="00141DB5" w:rsidRPr="0097570A" w:rsidDel="00A4290C">
          <w:rPr>
            <w:lang w:val="ru-RU"/>
          </w:rPr>
          <w:delText xml:space="preserve"> </w:delText>
        </w:r>
        <w:r w:rsidR="00141DB5" w:rsidDel="00A4290C">
          <w:rPr>
            <w:lang w:val="ru-RU"/>
          </w:rPr>
          <w:delText>ниже</w:delText>
        </w:r>
        <w:r w:rsidR="00141DB5" w:rsidRPr="0097570A" w:rsidDel="00A4290C">
          <w:rPr>
            <w:lang w:val="ru-RU"/>
          </w:rPr>
          <w:delText>.</w:delText>
        </w:r>
      </w:del>
    </w:p>
    <w:p w14:paraId="439F8DE1" w14:textId="09AC5D1C" w:rsidR="00F157A1" w:rsidRPr="00F157A1" w:rsidDel="00A4290C" w:rsidRDefault="00F157A1" w:rsidP="00FF33CE">
      <w:pPr>
        <w:pStyle w:val="10"/>
        <w:rPr>
          <w:del w:id="492" w:author="Maxim Vashkevich" w:date="2019-12-26T09:00:00Z"/>
          <w:lang w:val="ru-RU"/>
        </w:rPr>
        <w:pPrChange w:id="493" w:author="Maxim Vashkevich" w:date="2019-12-26T14:49:00Z">
          <w:pPr>
            <w:pStyle w:val="afa"/>
          </w:pPr>
        </w:pPrChange>
      </w:pPr>
      <w:del w:id="494" w:author="Maxim Vashkevich" w:date="2019-12-26T09:00:00Z">
        <w:r w:rsidDel="00A4290C">
          <w:rPr>
            <w:lang w:val="ru-RU"/>
          </w:rPr>
          <w:delText>// Выбрать доступный ход случайным образом</w:delText>
        </w:r>
      </w:del>
    </w:p>
    <w:p w14:paraId="5B12BD2A" w14:textId="7F041612" w:rsidR="00B9492B" w:rsidRPr="001E167D" w:rsidDel="00A4290C" w:rsidRDefault="00B9492B" w:rsidP="00FF33CE">
      <w:pPr>
        <w:pStyle w:val="10"/>
        <w:rPr>
          <w:del w:id="495" w:author="Maxim Vashkevich" w:date="2019-12-26T09:00:00Z"/>
          <w:lang w:val="ru-RU"/>
        </w:rPr>
        <w:pPrChange w:id="496" w:author="Maxim Vashkevich" w:date="2019-12-26T14:49:00Z">
          <w:pPr>
            <w:pStyle w:val="afa"/>
          </w:pPr>
        </w:pPrChange>
      </w:pPr>
      <w:del w:id="497" w:author="Maxim Vashkevich" w:date="2019-12-26T09:00:00Z">
        <w:r w:rsidRPr="00B9492B" w:rsidDel="00A4290C">
          <w:delText>Match</w:delText>
        </w:r>
        <w:r w:rsidRPr="001E167D" w:rsidDel="00A4290C">
          <w:rPr>
            <w:lang w:val="ru-RU"/>
          </w:rPr>
          <w:delText xml:space="preserve"> := </w:delText>
        </w:r>
        <w:r w:rsidRPr="00B9492B" w:rsidDel="00A4290C">
          <w:delText>Matches</w:delText>
        </w:r>
        <w:r w:rsidRPr="001E167D" w:rsidDel="00A4290C">
          <w:rPr>
            <w:lang w:val="ru-RU"/>
          </w:rPr>
          <w:delText>[(</w:delText>
        </w:r>
        <w:r w:rsidRPr="00B9492B" w:rsidDel="00A4290C">
          <w:delText>Temp</w:delText>
        </w:r>
        <w:r w:rsidRPr="001E167D" w:rsidDel="00A4290C">
          <w:rPr>
            <w:lang w:val="ru-RU"/>
          </w:rPr>
          <w:delText xml:space="preserve"> + </w:delText>
        </w:r>
        <w:r w:rsidRPr="00B9492B" w:rsidDel="00A4290C">
          <w:delText>i</w:delText>
        </w:r>
        <w:r w:rsidRPr="001E167D" w:rsidDel="00A4290C">
          <w:rPr>
            <w:lang w:val="ru-RU"/>
          </w:rPr>
          <w:delText xml:space="preserve">) </w:delText>
        </w:r>
        <w:r w:rsidRPr="00B9492B" w:rsidDel="00A4290C">
          <w:delText>mod</w:delText>
        </w:r>
        <w:r w:rsidRPr="001E167D" w:rsidDel="00A4290C">
          <w:rPr>
            <w:lang w:val="ru-RU"/>
          </w:rPr>
          <w:delText xml:space="preserve"> </w:delText>
        </w:r>
        <w:r w:rsidRPr="00B9492B" w:rsidDel="00A4290C">
          <w:delText>NMatches</w:delText>
        </w:r>
        <w:r w:rsidRPr="001E167D" w:rsidDel="00A4290C">
          <w:rPr>
            <w:lang w:val="ru-RU"/>
          </w:rPr>
          <w:delText>];</w:delText>
        </w:r>
      </w:del>
    </w:p>
    <w:p w14:paraId="78EFD895" w14:textId="0469EAB2" w:rsidR="00F157A1" w:rsidRPr="00F157A1" w:rsidDel="00A4290C" w:rsidRDefault="00F157A1" w:rsidP="00FF33CE">
      <w:pPr>
        <w:pStyle w:val="10"/>
        <w:rPr>
          <w:del w:id="498" w:author="Maxim Vashkevich" w:date="2019-12-26T09:00:00Z"/>
          <w:lang w:val="ru-RU"/>
        </w:rPr>
        <w:pPrChange w:id="499" w:author="Maxim Vashkevich" w:date="2019-12-26T14:49:00Z">
          <w:pPr>
            <w:pStyle w:val="afa"/>
          </w:pPr>
        </w:pPrChange>
      </w:pPr>
      <w:del w:id="500" w:author="Maxim Vashkevich" w:date="2019-12-26T09:00:00Z">
        <w:r w:rsidDel="00A4290C">
          <w:rPr>
            <w:lang w:val="ru-RU"/>
          </w:rPr>
          <w:delText xml:space="preserve">// Назначить </w:delText>
        </w:r>
        <w:r w:rsidR="00CA47A3" w:rsidDel="00A4290C">
          <w:rPr>
            <w:lang w:val="ru-RU"/>
          </w:rPr>
          <w:delText>номера фишкам в паре</w:delText>
        </w:r>
      </w:del>
    </w:p>
    <w:p w14:paraId="2454D4A6" w14:textId="73F9FEF9" w:rsidR="00B9492B" w:rsidRPr="001E167D" w:rsidDel="00A4290C" w:rsidRDefault="00B9492B" w:rsidP="00FF33CE">
      <w:pPr>
        <w:pStyle w:val="10"/>
        <w:rPr>
          <w:del w:id="501" w:author="Maxim Vashkevich" w:date="2019-12-26T09:00:00Z"/>
          <w:lang w:val="ru-RU"/>
        </w:rPr>
        <w:pPrChange w:id="502" w:author="Maxim Vashkevich" w:date="2019-12-26T14:49:00Z">
          <w:pPr>
            <w:pStyle w:val="afa"/>
          </w:pPr>
        </w:pPrChange>
      </w:pPr>
      <w:del w:id="503" w:author="Maxim Vashkevich" w:date="2019-12-26T09:00:00Z">
        <w:r w:rsidRPr="00B9492B" w:rsidDel="00A4290C">
          <w:delText>Match</w:delText>
        </w:r>
        <w:r w:rsidRPr="001E167D" w:rsidDel="00A4290C">
          <w:rPr>
            <w:lang w:val="ru-RU"/>
          </w:rPr>
          <w:delText>.</w:delText>
        </w:r>
        <w:r w:rsidRPr="00B9492B" w:rsidDel="00A4290C">
          <w:delText>T</w:delText>
        </w:r>
        <w:r w:rsidRPr="001E167D" w:rsidDel="00A4290C">
          <w:rPr>
            <w:lang w:val="ru-RU"/>
          </w:rPr>
          <w:delText>1.</w:delText>
        </w:r>
        <w:r w:rsidRPr="00B9492B" w:rsidDel="00A4290C">
          <w:delText>Id</w:delText>
        </w:r>
        <w:r w:rsidRPr="001E167D" w:rsidDel="00A4290C">
          <w:rPr>
            <w:lang w:val="ru-RU"/>
          </w:rPr>
          <w:delText xml:space="preserve"> := </w:delText>
        </w:r>
        <w:r w:rsidRPr="00B9492B" w:rsidDel="00A4290C">
          <w:delText>Numbers</w:delText>
        </w:r>
        <w:r w:rsidRPr="001E167D" w:rsidDel="00A4290C">
          <w:rPr>
            <w:lang w:val="ru-RU"/>
          </w:rPr>
          <w:delText>[</w:delText>
        </w:r>
        <w:r w:rsidRPr="00B9492B" w:rsidDel="00A4290C">
          <w:delText>Depth</w:delText>
        </w:r>
        <w:r w:rsidRPr="001E167D" w:rsidDel="00A4290C">
          <w:rPr>
            <w:lang w:val="ru-RU"/>
          </w:rPr>
          <w:delText>];</w:delText>
        </w:r>
      </w:del>
    </w:p>
    <w:p w14:paraId="656EBC58" w14:textId="165240C3" w:rsidR="00B9492B" w:rsidDel="00A4290C" w:rsidRDefault="00B9492B" w:rsidP="00FF33CE">
      <w:pPr>
        <w:pStyle w:val="10"/>
        <w:rPr>
          <w:del w:id="504" w:author="Maxim Vashkevich" w:date="2019-12-26T09:00:00Z"/>
        </w:rPr>
        <w:pPrChange w:id="505" w:author="Maxim Vashkevich" w:date="2019-12-26T14:49:00Z">
          <w:pPr>
            <w:pStyle w:val="afa"/>
          </w:pPr>
        </w:pPrChange>
      </w:pPr>
      <w:del w:id="506" w:author="Maxim Vashkevich" w:date="2019-12-26T09:00:00Z">
        <w:r w:rsidRPr="00B9492B" w:rsidDel="00A4290C">
          <w:delText>Match.T2.Id := Numbers[Depth] + 1;</w:delText>
        </w:r>
      </w:del>
    </w:p>
    <w:p w14:paraId="643C6637" w14:textId="33F8FC89" w:rsidR="00CA47A3" w:rsidRPr="00CA47A3" w:rsidDel="00A4290C" w:rsidRDefault="00CA47A3" w:rsidP="00FF33CE">
      <w:pPr>
        <w:pStyle w:val="10"/>
        <w:rPr>
          <w:del w:id="507" w:author="Maxim Vashkevich" w:date="2019-12-26T09:00:00Z"/>
          <w:lang w:val="ru-RU"/>
        </w:rPr>
        <w:pPrChange w:id="508" w:author="Maxim Vashkevich" w:date="2019-12-26T14:49:00Z">
          <w:pPr>
            <w:pStyle w:val="afa"/>
          </w:pPr>
        </w:pPrChange>
      </w:pPr>
      <w:del w:id="509" w:author="Maxim Vashkevich" w:date="2019-12-26T09:00:00Z">
        <w:r w:rsidDel="00A4290C">
          <w:rPr>
            <w:lang w:val="ru-RU"/>
          </w:rPr>
          <w:delText>// Убрать фишки с поля</w:delText>
        </w:r>
      </w:del>
    </w:p>
    <w:p w14:paraId="7C2A3B8C" w14:textId="399D5652" w:rsidR="00B9492B" w:rsidRPr="009D0077" w:rsidDel="00A4290C" w:rsidRDefault="00B9492B" w:rsidP="00FF33CE">
      <w:pPr>
        <w:pStyle w:val="10"/>
        <w:rPr>
          <w:del w:id="510" w:author="Maxim Vashkevich" w:date="2019-12-26T09:00:00Z"/>
          <w:lang w:val="ru-RU"/>
        </w:rPr>
        <w:pPrChange w:id="511" w:author="Maxim Vashkevich" w:date="2019-12-26T14:49:00Z">
          <w:pPr>
            <w:pStyle w:val="afa"/>
          </w:pPr>
        </w:pPrChange>
      </w:pPr>
      <w:del w:id="512" w:author="Maxim Vashkevich" w:date="2019-12-26T09:00:00Z">
        <w:r w:rsidRPr="00B9492B" w:rsidDel="00A4290C">
          <w:delText>PushMatch</w:delText>
        </w:r>
        <w:r w:rsidRPr="009D0077" w:rsidDel="00A4290C">
          <w:rPr>
            <w:lang w:val="ru-RU"/>
          </w:rPr>
          <w:delText>(</w:delText>
        </w:r>
        <w:r w:rsidRPr="00B9492B" w:rsidDel="00A4290C">
          <w:delText>Match</w:delText>
        </w:r>
        <w:r w:rsidRPr="009D0077" w:rsidDel="00A4290C">
          <w:rPr>
            <w:lang w:val="ru-RU"/>
          </w:rPr>
          <w:delText>);</w:delText>
        </w:r>
      </w:del>
    </w:p>
    <w:p w14:paraId="7B3B5574" w14:textId="3CAA78BB" w:rsidR="00CA47A3" w:rsidRPr="00CA47A3" w:rsidDel="00A4290C" w:rsidRDefault="00CA47A3" w:rsidP="00FF33CE">
      <w:pPr>
        <w:pStyle w:val="10"/>
        <w:rPr>
          <w:del w:id="513" w:author="Maxim Vashkevich" w:date="2019-12-26T09:00:00Z"/>
          <w:lang w:val="ru-RU"/>
        </w:rPr>
        <w:pPrChange w:id="514" w:author="Maxim Vashkevich" w:date="2019-12-26T14:49:00Z">
          <w:pPr>
            <w:pStyle w:val="afa"/>
          </w:pPr>
        </w:pPrChange>
      </w:pPr>
      <w:del w:id="515" w:author="Maxim Vashkevich" w:date="2019-12-26T09:00:00Z">
        <w:r w:rsidDel="00A4290C">
          <w:rPr>
            <w:lang w:val="ru-RU"/>
          </w:rPr>
          <w:delText>// Продолжить назначение номеров рекурсивно</w:delText>
        </w:r>
      </w:del>
    </w:p>
    <w:p w14:paraId="2E4A3D0D" w14:textId="2DA502EC" w:rsidR="00B9492B" w:rsidRPr="009D0077" w:rsidDel="00A4290C" w:rsidRDefault="00B9492B" w:rsidP="00FF33CE">
      <w:pPr>
        <w:pStyle w:val="10"/>
        <w:rPr>
          <w:del w:id="516" w:author="Maxim Vashkevich" w:date="2019-12-26T09:00:00Z"/>
          <w:lang w:val="ru-RU"/>
        </w:rPr>
        <w:pPrChange w:id="517" w:author="Maxim Vashkevich" w:date="2019-12-26T14:49:00Z">
          <w:pPr>
            <w:pStyle w:val="afa"/>
          </w:pPr>
        </w:pPrChange>
      </w:pPr>
      <w:del w:id="518" w:author="Maxim Vashkevich" w:date="2019-12-26T09:00:00Z">
        <w:r w:rsidRPr="00B9492B" w:rsidDel="00A4290C">
          <w:delText>IsSolvable</w:delText>
        </w:r>
        <w:r w:rsidRPr="009D0077" w:rsidDel="00A4290C">
          <w:rPr>
            <w:lang w:val="ru-RU"/>
          </w:rPr>
          <w:delText xml:space="preserve"> := </w:delText>
        </w:r>
        <w:r w:rsidRPr="00B9492B" w:rsidDel="00A4290C">
          <w:delText>Shuffle</w:delText>
        </w:r>
        <w:r w:rsidRPr="009D0077" w:rsidDel="00A4290C">
          <w:rPr>
            <w:lang w:val="ru-RU"/>
          </w:rPr>
          <w:delText>(</w:delText>
        </w:r>
        <w:r w:rsidRPr="00B9492B" w:rsidDel="00A4290C">
          <w:delText>Numbers</w:delText>
        </w:r>
        <w:r w:rsidRPr="009D0077" w:rsidDel="00A4290C">
          <w:rPr>
            <w:lang w:val="ru-RU"/>
          </w:rPr>
          <w:delText xml:space="preserve">, </w:delText>
        </w:r>
        <w:r w:rsidRPr="00B9492B" w:rsidDel="00A4290C">
          <w:delText>Depth</w:delText>
        </w:r>
        <w:r w:rsidRPr="009D0077" w:rsidDel="00A4290C">
          <w:rPr>
            <w:lang w:val="ru-RU"/>
          </w:rPr>
          <w:delText xml:space="preserve"> + 1);</w:delText>
        </w:r>
      </w:del>
    </w:p>
    <w:p w14:paraId="7114E394" w14:textId="0C48B4B1" w:rsidR="00CA47A3" w:rsidRPr="00FD1DCD" w:rsidDel="00A4290C" w:rsidRDefault="00CA47A3" w:rsidP="00FF33CE">
      <w:pPr>
        <w:pStyle w:val="10"/>
        <w:rPr>
          <w:del w:id="519" w:author="Maxim Vashkevich" w:date="2019-12-26T09:00:00Z"/>
          <w:lang w:val="ru-RU"/>
        </w:rPr>
        <w:pPrChange w:id="520" w:author="Maxim Vashkevich" w:date="2019-12-26T14:49:00Z">
          <w:pPr>
            <w:pStyle w:val="afa"/>
          </w:pPr>
        </w:pPrChange>
      </w:pPr>
      <w:del w:id="521" w:author="Maxim Vashkevich" w:date="2019-12-26T09:00:00Z">
        <w:r w:rsidRPr="00FD1DCD" w:rsidDel="00A4290C">
          <w:rPr>
            <w:lang w:val="ru-RU"/>
          </w:rPr>
          <w:delText>{</w:delText>
        </w:r>
        <w:r w:rsidDel="00A4290C">
          <w:rPr>
            <w:lang w:val="ru-RU"/>
          </w:rPr>
          <w:delText xml:space="preserve">В случае невозможности </w:delText>
        </w:r>
        <w:r w:rsidR="00FD1DCD" w:rsidDel="00A4290C">
          <w:rPr>
            <w:lang w:val="ru-RU"/>
          </w:rPr>
          <w:delText>решить раскладку отменить последний ход</w:delText>
        </w:r>
        <w:r w:rsidR="00FD1DCD" w:rsidRPr="00FD1DCD" w:rsidDel="00A4290C">
          <w:rPr>
            <w:lang w:val="ru-RU"/>
          </w:rPr>
          <w:delText>}</w:delText>
        </w:r>
      </w:del>
    </w:p>
    <w:p w14:paraId="496B8606" w14:textId="692189BB" w:rsidR="00B9492B" w:rsidRPr="00CF2620" w:rsidDel="00A4290C" w:rsidRDefault="00B9492B" w:rsidP="00FF33CE">
      <w:pPr>
        <w:pStyle w:val="10"/>
        <w:rPr>
          <w:del w:id="522" w:author="Maxim Vashkevich" w:date="2019-12-26T09:00:00Z"/>
        </w:rPr>
        <w:pPrChange w:id="523" w:author="Maxim Vashkevich" w:date="2019-12-26T14:49:00Z">
          <w:pPr>
            <w:pStyle w:val="afa"/>
          </w:pPr>
        </w:pPrChange>
      </w:pPr>
      <w:del w:id="524" w:author="Maxim Vashkevich" w:date="2019-12-26T09:00:00Z">
        <w:r w:rsidRPr="00CF2620" w:rsidDel="00A4290C">
          <w:delText>if not IsSolvable then</w:delText>
        </w:r>
      </w:del>
    </w:p>
    <w:p w14:paraId="3D016554" w14:textId="46ADB063" w:rsidR="00B9492B" w:rsidRPr="00CF2620" w:rsidDel="00A4290C" w:rsidRDefault="00B9492B" w:rsidP="00FF33CE">
      <w:pPr>
        <w:pStyle w:val="10"/>
        <w:rPr>
          <w:del w:id="525" w:author="Maxim Vashkevich" w:date="2019-12-26T09:00:00Z"/>
        </w:rPr>
        <w:pPrChange w:id="526" w:author="Maxim Vashkevich" w:date="2019-12-26T14:49:00Z">
          <w:pPr>
            <w:pStyle w:val="afa"/>
          </w:pPr>
        </w:pPrChange>
      </w:pPr>
      <w:del w:id="527" w:author="Maxim Vashkevich" w:date="2019-12-26T09:00:00Z">
        <w:r w:rsidRPr="00CF2620" w:rsidDel="00A4290C">
          <w:delText>begin</w:delText>
        </w:r>
      </w:del>
    </w:p>
    <w:p w14:paraId="7999167D" w14:textId="192D3764" w:rsidR="00B9492B" w:rsidRPr="00B9492B" w:rsidDel="00A4290C" w:rsidRDefault="00CF2620" w:rsidP="00FF33CE">
      <w:pPr>
        <w:pStyle w:val="10"/>
        <w:rPr>
          <w:del w:id="528" w:author="Maxim Vashkevich" w:date="2019-12-26T09:00:00Z"/>
        </w:rPr>
        <w:pPrChange w:id="529" w:author="Maxim Vashkevich" w:date="2019-12-26T14:49:00Z">
          <w:pPr>
            <w:pStyle w:val="afa"/>
          </w:pPr>
        </w:pPrChange>
      </w:pPr>
      <w:del w:id="530" w:author="Maxim Vashkevich" w:date="2019-12-26T09:00:00Z">
        <w:r w:rsidDel="00A4290C">
          <w:delText xml:space="preserve">    PopMatch;</w:delText>
        </w:r>
      </w:del>
    </w:p>
    <w:p w14:paraId="0100A47D" w14:textId="76B2B2E5" w:rsidR="00B9492B" w:rsidRPr="00B9492B" w:rsidDel="00A4290C" w:rsidRDefault="00B9492B" w:rsidP="00FF33CE">
      <w:pPr>
        <w:pStyle w:val="10"/>
        <w:rPr>
          <w:del w:id="531" w:author="Maxim Vashkevich" w:date="2019-12-26T09:00:00Z"/>
        </w:rPr>
        <w:pPrChange w:id="532" w:author="Maxim Vashkevich" w:date="2019-12-26T14:49:00Z">
          <w:pPr>
            <w:pStyle w:val="afa"/>
          </w:pPr>
        </w:pPrChange>
      </w:pPr>
      <w:del w:id="533" w:author="Maxim Vashkevich" w:date="2019-12-26T09:00:00Z">
        <w:r w:rsidRPr="00B9492B" w:rsidDel="00A4290C">
          <w:delText xml:space="preserve">    Match.T1.Id := 0;</w:delText>
        </w:r>
      </w:del>
    </w:p>
    <w:p w14:paraId="10B2F241" w14:textId="6B9D6AF5" w:rsidR="00B9492B" w:rsidRPr="00B9492B" w:rsidDel="00A4290C" w:rsidRDefault="0097570A" w:rsidP="00FF33CE">
      <w:pPr>
        <w:pStyle w:val="10"/>
        <w:rPr>
          <w:del w:id="534" w:author="Maxim Vashkevich" w:date="2019-12-26T09:00:00Z"/>
        </w:rPr>
        <w:pPrChange w:id="535" w:author="Maxim Vashkevich" w:date="2019-12-26T14:49:00Z">
          <w:pPr>
            <w:pStyle w:val="afa"/>
          </w:pPr>
        </w:pPrChange>
      </w:pPr>
      <w:del w:id="536" w:author="Maxim Vashkevich" w:date="2019-12-26T09:00:00Z">
        <w:r w:rsidRPr="0097570A" w:rsidDel="00A4290C">
          <w:delText xml:space="preserve"> </w:delText>
        </w:r>
        <w:r w:rsidR="00B9492B" w:rsidRPr="00B9492B" w:rsidDel="00A4290C">
          <w:delText xml:space="preserve">   Match.T2.Id := 0;</w:delText>
        </w:r>
      </w:del>
    </w:p>
    <w:p w14:paraId="3C046CD9" w14:textId="111D1744" w:rsidR="00B9492B" w:rsidRPr="00B9492B" w:rsidDel="00A4290C" w:rsidRDefault="00B9492B" w:rsidP="00FF33CE">
      <w:pPr>
        <w:pStyle w:val="10"/>
        <w:rPr>
          <w:del w:id="537" w:author="Maxim Vashkevich" w:date="2019-12-26T09:00:00Z"/>
        </w:rPr>
        <w:pPrChange w:id="538" w:author="Maxim Vashkevich" w:date="2019-12-26T14:49:00Z">
          <w:pPr>
            <w:pStyle w:val="afa"/>
          </w:pPr>
        </w:pPrChange>
      </w:pPr>
      <w:del w:id="539" w:author="Maxim Vashkevich" w:date="2019-12-26T09:00:00Z">
        <w:r w:rsidRPr="00B9492B" w:rsidDel="00A4290C">
          <w:delText xml:space="preserve">    Inc(i);</w:delText>
        </w:r>
      </w:del>
    </w:p>
    <w:p w14:paraId="10D09FE2" w14:textId="241252AA" w:rsidR="00B9492B" w:rsidRPr="00B9492B" w:rsidDel="00A4290C" w:rsidRDefault="00B9492B" w:rsidP="00FF33CE">
      <w:pPr>
        <w:pStyle w:val="10"/>
        <w:rPr>
          <w:del w:id="540" w:author="Maxim Vashkevich" w:date="2019-12-26T09:00:00Z"/>
        </w:rPr>
        <w:pPrChange w:id="541" w:author="Maxim Vashkevich" w:date="2019-12-26T14:49:00Z">
          <w:pPr>
            <w:pStyle w:val="afa"/>
          </w:pPr>
        </w:pPrChange>
      </w:pPr>
      <w:del w:id="542" w:author="Maxim Vashkevich" w:date="2019-12-26T09:00:00Z">
        <w:r w:rsidRPr="00B9492B" w:rsidDel="00A4290C">
          <w:delText>end;</w:delText>
        </w:r>
      </w:del>
    </w:p>
    <w:p w14:paraId="2E925135" w14:textId="6DF9F7C1" w:rsidR="00AE24D4" w:rsidDel="00A4290C" w:rsidRDefault="00AE24D4" w:rsidP="00FF33CE">
      <w:pPr>
        <w:pStyle w:val="10"/>
        <w:rPr>
          <w:del w:id="543" w:author="Maxim Vashkevich" w:date="2019-12-26T09:00:00Z"/>
        </w:rPr>
        <w:pPrChange w:id="544" w:author="Maxim Vashkevich" w:date="2019-12-26T14:49:00Z">
          <w:pPr>
            <w:pStyle w:val="3"/>
          </w:pPr>
        </w:pPrChange>
      </w:pPr>
      <w:del w:id="545" w:author="Maxim Vashkevich" w:date="2019-12-26T09:00:00Z">
        <w:r w:rsidDel="00A4290C">
          <w:delText>Функция поиска всех возможных ходов</w:delText>
        </w:r>
      </w:del>
    </w:p>
    <w:p w14:paraId="3E422942" w14:textId="00D76097" w:rsidR="00043903" w:rsidDel="00A4290C" w:rsidRDefault="00043903" w:rsidP="00FF33CE">
      <w:pPr>
        <w:pStyle w:val="10"/>
        <w:rPr>
          <w:del w:id="546" w:author="Maxim Vashkevich" w:date="2019-12-26T09:00:00Z"/>
          <w:lang w:val="ru-RU"/>
        </w:rPr>
        <w:pPrChange w:id="547" w:author="Maxim Vashkevich" w:date="2019-12-26T14:49:00Z">
          <w:pPr/>
        </w:pPrChange>
      </w:pPr>
      <w:del w:id="548" w:author="Maxim Vashkevich" w:date="2019-12-26T09:00:00Z">
        <w:r w:rsidDel="00A4290C">
          <w:rPr>
            <w:lang w:val="ru-RU"/>
          </w:rPr>
          <w:delText>В данной функции производится проверка каж</w:delText>
        </w:r>
        <w:r w:rsidR="007E24E8" w:rsidDel="00A4290C">
          <w:rPr>
            <w:lang w:val="ru-RU"/>
          </w:rPr>
          <w:delText>дой выбираемой фишки с каждой на совпадение типа</w:delText>
        </w:r>
        <w:r w:rsidR="00B1458F" w:rsidDel="00A4290C">
          <w:rPr>
            <w:lang w:val="ru-RU"/>
          </w:rPr>
          <w:delText xml:space="preserve">. Возвращаемое значение – массив со всеми возможными парами. Код </w:delText>
        </w:r>
        <w:r w:rsidR="004E4401" w:rsidDel="00A4290C">
          <w:rPr>
            <w:lang w:val="ru-RU"/>
          </w:rPr>
          <w:delText xml:space="preserve">цикла перебора всех пар </w:delText>
        </w:r>
        <w:r w:rsidR="00B1458F" w:rsidDel="00A4290C">
          <w:rPr>
            <w:lang w:val="ru-RU"/>
          </w:rPr>
          <w:delText>приведен далее.</w:delText>
        </w:r>
      </w:del>
    </w:p>
    <w:p w14:paraId="0B359C00" w14:textId="198ACEC4" w:rsidR="007E589B" w:rsidRPr="001E167D" w:rsidDel="00A4290C" w:rsidRDefault="007E589B" w:rsidP="00FF33CE">
      <w:pPr>
        <w:pStyle w:val="10"/>
        <w:rPr>
          <w:del w:id="549" w:author="Maxim Vashkevich" w:date="2019-12-26T09:00:00Z"/>
          <w:lang w:val="ru-RU"/>
        </w:rPr>
        <w:pPrChange w:id="550" w:author="Maxim Vashkevich" w:date="2019-12-26T14:49:00Z">
          <w:pPr>
            <w:pStyle w:val="afa"/>
          </w:pPr>
        </w:pPrChange>
      </w:pPr>
      <w:del w:id="551" w:author="Maxim Vashkevich" w:date="2019-12-26T09:00:00Z">
        <w:r w:rsidRPr="001E167D" w:rsidDel="00A4290C">
          <w:rPr>
            <w:lang w:val="ru-RU"/>
          </w:rPr>
          <w:delText xml:space="preserve">// </w:delText>
        </w:r>
        <w:r w:rsidDel="00A4290C">
          <w:rPr>
            <w:lang w:val="ru-RU"/>
          </w:rPr>
          <w:delText>Перебор</w:delText>
        </w:r>
        <w:r w:rsidRPr="001E167D" w:rsidDel="00A4290C">
          <w:rPr>
            <w:lang w:val="ru-RU"/>
          </w:rPr>
          <w:delText xml:space="preserve"> </w:delText>
        </w:r>
        <w:r w:rsidDel="00A4290C">
          <w:rPr>
            <w:lang w:val="ru-RU"/>
          </w:rPr>
          <w:delText>всех</w:delText>
        </w:r>
        <w:r w:rsidRPr="001E167D" w:rsidDel="00A4290C">
          <w:rPr>
            <w:lang w:val="ru-RU"/>
          </w:rPr>
          <w:delText xml:space="preserve"> </w:delText>
        </w:r>
        <w:r w:rsidDel="00A4290C">
          <w:rPr>
            <w:lang w:val="ru-RU"/>
          </w:rPr>
          <w:delText>фишек</w:delText>
        </w:r>
        <w:r w:rsidR="00C67192" w:rsidRPr="001E167D" w:rsidDel="00A4290C">
          <w:rPr>
            <w:lang w:val="ru-RU"/>
          </w:rPr>
          <w:delText xml:space="preserve"> </w:delText>
        </w:r>
        <w:r w:rsidR="00C67192" w:rsidDel="00A4290C">
          <w:rPr>
            <w:lang w:val="ru-RU"/>
          </w:rPr>
          <w:delText>до</w:delText>
        </w:r>
        <w:r w:rsidR="00C67192" w:rsidRPr="001E167D" w:rsidDel="00A4290C">
          <w:rPr>
            <w:lang w:val="ru-RU"/>
          </w:rPr>
          <w:delText xml:space="preserve"> </w:delText>
        </w:r>
        <w:r w:rsidR="00C67192" w:rsidDel="00A4290C">
          <w:rPr>
            <w:lang w:val="ru-RU"/>
          </w:rPr>
          <w:delText>предпоследней</w:delText>
        </w:r>
      </w:del>
    </w:p>
    <w:p w14:paraId="22AE695E" w14:textId="2A0B910B" w:rsidR="0090761B" w:rsidRPr="001E167D" w:rsidDel="00A4290C" w:rsidRDefault="0090761B" w:rsidP="00FF33CE">
      <w:pPr>
        <w:pStyle w:val="10"/>
        <w:rPr>
          <w:del w:id="552" w:author="Maxim Vashkevich" w:date="2019-12-26T09:00:00Z"/>
          <w:lang w:val="ru-RU"/>
        </w:rPr>
        <w:pPrChange w:id="553" w:author="Maxim Vashkevich" w:date="2019-12-26T14:49:00Z">
          <w:pPr>
            <w:pStyle w:val="afa"/>
          </w:pPr>
        </w:pPrChange>
      </w:pPr>
      <w:del w:id="554" w:author="Maxim Vashkevich" w:date="2019-12-26T09:00:00Z">
        <w:r w:rsidRPr="0090761B" w:rsidDel="00A4290C">
          <w:delText>for</w:delText>
        </w:r>
        <w:r w:rsidRPr="001E167D" w:rsidDel="00A4290C">
          <w:rPr>
            <w:lang w:val="ru-RU"/>
          </w:rPr>
          <w:delText xml:space="preserve"> </w:delText>
        </w:r>
        <w:r w:rsidRPr="0090761B" w:rsidDel="00A4290C">
          <w:delText>i</w:delText>
        </w:r>
        <w:r w:rsidRPr="001E167D" w:rsidDel="00A4290C">
          <w:rPr>
            <w:lang w:val="ru-RU"/>
          </w:rPr>
          <w:delText xml:space="preserve"> := 0 </w:delText>
        </w:r>
        <w:r w:rsidRPr="0090761B" w:rsidDel="00A4290C">
          <w:delText>to</w:delText>
        </w:r>
        <w:r w:rsidRPr="001E167D" w:rsidDel="00A4290C">
          <w:rPr>
            <w:lang w:val="ru-RU"/>
          </w:rPr>
          <w:delText xml:space="preserve"> </w:delText>
        </w:r>
        <w:r w:rsidRPr="0090761B" w:rsidDel="00A4290C">
          <w:delText>High</w:delText>
        </w:r>
        <w:r w:rsidRPr="001E167D" w:rsidDel="00A4290C">
          <w:rPr>
            <w:lang w:val="ru-RU"/>
          </w:rPr>
          <w:delText xml:space="preserve"> - 1 </w:delText>
        </w:r>
        <w:r w:rsidRPr="0090761B" w:rsidDel="00A4290C">
          <w:delText>do</w:delText>
        </w:r>
      </w:del>
    </w:p>
    <w:p w14:paraId="180D0BED" w14:textId="1DAB3688" w:rsidR="0090761B" w:rsidRPr="001E167D" w:rsidDel="00A4290C" w:rsidRDefault="0090761B" w:rsidP="00FF33CE">
      <w:pPr>
        <w:pStyle w:val="10"/>
        <w:rPr>
          <w:del w:id="555" w:author="Maxim Vashkevich" w:date="2019-12-26T09:00:00Z"/>
          <w:lang w:val="ru-RU"/>
        </w:rPr>
        <w:pPrChange w:id="556" w:author="Maxim Vashkevich" w:date="2019-12-26T14:49:00Z">
          <w:pPr>
            <w:pStyle w:val="afa"/>
          </w:pPr>
        </w:pPrChange>
      </w:pPr>
      <w:del w:id="557" w:author="Maxim Vashkevich" w:date="2019-12-26T09:00:00Z">
        <w:r w:rsidRPr="001E167D" w:rsidDel="00A4290C">
          <w:rPr>
            <w:lang w:val="ru-RU"/>
          </w:rPr>
          <w:delText xml:space="preserve">    </w:delText>
        </w:r>
        <w:r w:rsidRPr="0090761B" w:rsidDel="00A4290C">
          <w:delText>if</w:delText>
        </w:r>
        <w:r w:rsidRPr="001E167D" w:rsidDel="00A4290C">
          <w:rPr>
            <w:lang w:val="ru-RU"/>
          </w:rPr>
          <w:delText xml:space="preserve"> </w:delText>
        </w:r>
        <w:r w:rsidRPr="0090761B" w:rsidDel="00A4290C">
          <w:delText>IsSelectable</w:delText>
        </w:r>
        <w:r w:rsidRPr="001E167D" w:rsidDel="00A4290C">
          <w:rPr>
            <w:lang w:val="ru-RU"/>
          </w:rPr>
          <w:delText>(</w:delText>
        </w:r>
        <w:r w:rsidRPr="0090761B" w:rsidDel="00A4290C">
          <w:delText>FTiles</w:delText>
        </w:r>
        <w:r w:rsidRPr="001E167D" w:rsidDel="00A4290C">
          <w:rPr>
            <w:lang w:val="ru-RU"/>
          </w:rPr>
          <w:delText>[</w:delText>
        </w:r>
        <w:r w:rsidRPr="0090761B" w:rsidDel="00A4290C">
          <w:delText>i</w:delText>
        </w:r>
        <w:r w:rsidRPr="001E167D" w:rsidDel="00A4290C">
          <w:rPr>
            <w:lang w:val="ru-RU"/>
          </w:rPr>
          <w:delText xml:space="preserve">]) </w:delText>
        </w:r>
        <w:r w:rsidRPr="0090761B" w:rsidDel="00A4290C">
          <w:delText>then</w:delText>
        </w:r>
      </w:del>
    </w:p>
    <w:p w14:paraId="478F2F3B" w14:textId="4B29BF90" w:rsidR="007E589B" w:rsidRPr="007E589B" w:rsidDel="00A4290C" w:rsidRDefault="007E589B" w:rsidP="00FF33CE">
      <w:pPr>
        <w:pStyle w:val="10"/>
        <w:rPr>
          <w:del w:id="558" w:author="Maxim Vashkevich" w:date="2019-12-26T09:00:00Z"/>
          <w:lang w:val="ru-RU"/>
        </w:rPr>
        <w:pPrChange w:id="559" w:author="Maxim Vashkevich" w:date="2019-12-26T14:49:00Z">
          <w:pPr>
            <w:pStyle w:val="afa"/>
          </w:pPr>
        </w:pPrChange>
      </w:pPr>
      <w:del w:id="560" w:author="Maxim Vashkevich" w:date="2019-12-26T09:00:00Z">
        <w:r w:rsidDel="00A4290C">
          <w:rPr>
            <w:lang w:val="ru-RU"/>
          </w:rPr>
          <w:delText>// Перебор</w:delText>
        </w:r>
        <w:r w:rsidR="00C67192" w:rsidDel="00A4290C">
          <w:rPr>
            <w:lang w:val="ru-RU"/>
          </w:rPr>
          <w:delText xml:space="preserve"> всех нерассмотренных пар для данной фишки</w:delText>
        </w:r>
        <w:r w:rsidDel="00A4290C">
          <w:rPr>
            <w:lang w:val="ru-RU"/>
          </w:rPr>
          <w:delText xml:space="preserve"> </w:delText>
        </w:r>
      </w:del>
    </w:p>
    <w:p w14:paraId="5B13C3BF" w14:textId="232AD937" w:rsidR="0090761B" w:rsidRPr="0090761B" w:rsidDel="00A4290C" w:rsidRDefault="0090761B" w:rsidP="00FF33CE">
      <w:pPr>
        <w:pStyle w:val="10"/>
        <w:rPr>
          <w:del w:id="561" w:author="Maxim Vashkevich" w:date="2019-12-26T09:00:00Z"/>
        </w:rPr>
        <w:pPrChange w:id="562" w:author="Maxim Vashkevich" w:date="2019-12-26T14:49:00Z">
          <w:pPr>
            <w:pStyle w:val="afa"/>
          </w:pPr>
        </w:pPrChange>
      </w:pPr>
      <w:del w:id="563" w:author="Maxim Vashkevich" w:date="2019-12-26T09:00:00Z">
        <w:r w:rsidRPr="009D0077" w:rsidDel="00A4290C">
          <w:rPr>
            <w:lang w:val="ru-RU"/>
          </w:rPr>
          <w:delText xml:space="preserve">  </w:delText>
        </w:r>
        <w:r w:rsidR="00F157A1" w:rsidRPr="009D0077" w:rsidDel="00A4290C">
          <w:rPr>
            <w:lang w:val="ru-RU"/>
          </w:rPr>
          <w:delText xml:space="preserve">    </w:delText>
        </w:r>
        <w:r w:rsidRPr="009D0077" w:rsidDel="00A4290C">
          <w:rPr>
            <w:lang w:val="ru-RU"/>
          </w:rPr>
          <w:delText xml:space="preserve">  </w:delText>
        </w:r>
        <w:r w:rsidRPr="0090761B" w:rsidDel="00A4290C">
          <w:delText>for J := i + 1 to High do</w:delText>
        </w:r>
      </w:del>
    </w:p>
    <w:p w14:paraId="20496402" w14:textId="694207D6" w:rsidR="008F204E" w:rsidRPr="008F204E" w:rsidDel="00A4290C" w:rsidRDefault="008F204E" w:rsidP="00FF33CE">
      <w:pPr>
        <w:pStyle w:val="10"/>
        <w:rPr>
          <w:del w:id="564" w:author="Maxim Vashkevich" w:date="2019-12-26T09:00:00Z"/>
          <w:lang w:val="ru-RU"/>
        </w:rPr>
        <w:pPrChange w:id="565" w:author="Maxim Vashkevich" w:date="2019-12-26T14:49:00Z">
          <w:pPr>
            <w:pStyle w:val="afa"/>
          </w:pPr>
        </w:pPrChange>
      </w:pPr>
      <w:del w:id="566" w:author="Maxim Vashkevich" w:date="2019-12-26T09:00:00Z">
        <w:r w:rsidRPr="008F204E" w:rsidDel="00A4290C">
          <w:rPr>
            <w:lang w:val="ru-RU"/>
          </w:rPr>
          <w:delText>{</w:delText>
        </w:r>
        <w:r w:rsidDel="00A4290C">
          <w:rPr>
            <w:lang w:val="ru-RU"/>
          </w:rPr>
          <w:delText>Если текущая фишка выбираема, не равна проверяемой и совпадает с ней</w:delText>
        </w:r>
        <w:r w:rsidRPr="008F204E" w:rsidDel="00A4290C">
          <w:rPr>
            <w:lang w:val="ru-RU"/>
          </w:rPr>
          <w:delText>}</w:delText>
        </w:r>
      </w:del>
    </w:p>
    <w:p w14:paraId="3A8E709A" w14:textId="45138460" w:rsidR="0090761B" w:rsidRPr="0090761B" w:rsidDel="00A4290C" w:rsidRDefault="0090761B" w:rsidP="00FF33CE">
      <w:pPr>
        <w:pStyle w:val="10"/>
        <w:rPr>
          <w:del w:id="567" w:author="Maxim Vashkevich" w:date="2019-12-26T09:00:00Z"/>
        </w:rPr>
        <w:pPrChange w:id="568" w:author="Maxim Vashkevich" w:date="2019-12-26T14:49:00Z">
          <w:pPr>
            <w:pStyle w:val="afa"/>
          </w:pPr>
        </w:pPrChange>
      </w:pPr>
      <w:del w:id="569" w:author="Maxim Vashkevich" w:date="2019-12-26T09:00:00Z">
        <w:r w:rsidRPr="008F204E" w:rsidDel="00A4290C">
          <w:rPr>
            <w:lang w:val="ru-RU"/>
          </w:rPr>
          <w:delText xml:space="preserve">        </w:delText>
        </w:r>
        <w:r w:rsidRPr="0090761B" w:rsidDel="00A4290C">
          <w:delText>if (i &lt;&gt; J) and IsSelectable(FTiles[J]) and</w:delText>
        </w:r>
      </w:del>
    </w:p>
    <w:p w14:paraId="05828F8D" w14:textId="13DA8003" w:rsidR="0090761B" w:rsidDel="00A4290C" w:rsidRDefault="004E4401" w:rsidP="00FF33CE">
      <w:pPr>
        <w:pStyle w:val="10"/>
        <w:rPr>
          <w:del w:id="570" w:author="Maxim Vashkevich" w:date="2019-12-26T09:00:00Z"/>
        </w:rPr>
        <w:pPrChange w:id="571" w:author="Maxim Vashkevich" w:date="2019-12-26T14:49:00Z">
          <w:pPr>
            <w:pStyle w:val="afa"/>
          </w:pPr>
        </w:pPrChange>
      </w:pPr>
      <w:del w:id="572" w:author="Maxim Vashkevich" w:date="2019-12-26T09:00:00Z">
        <w:r w:rsidDel="00A4290C">
          <w:delText xml:space="preserve">            </w:delText>
        </w:r>
        <w:r w:rsidR="0090761B" w:rsidRPr="0090761B" w:rsidDel="00A4290C">
          <w:delText>FTiles[i].Matches(FTiles[J]) then</w:delText>
        </w:r>
      </w:del>
    </w:p>
    <w:p w14:paraId="7CC9D243" w14:textId="28A17789" w:rsidR="007E589B" w:rsidRPr="009D0077" w:rsidDel="00A4290C" w:rsidRDefault="00C67192" w:rsidP="00FF33CE">
      <w:pPr>
        <w:pStyle w:val="10"/>
        <w:rPr>
          <w:del w:id="573" w:author="Maxim Vashkevich" w:date="2019-12-26T09:00:00Z"/>
        </w:rPr>
        <w:pPrChange w:id="574" w:author="Maxim Vashkevich" w:date="2019-12-26T14:49:00Z">
          <w:pPr>
            <w:pStyle w:val="afa"/>
          </w:pPr>
        </w:pPrChange>
      </w:pPr>
      <w:del w:id="575" w:author="Maxim Vashkevich" w:date="2019-12-26T09:00:00Z">
        <w:r w:rsidRPr="009D0077" w:rsidDel="00A4290C">
          <w:delText xml:space="preserve">// </w:delText>
        </w:r>
        <w:r w:rsidDel="00A4290C">
          <w:rPr>
            <w:lang w:val="ru-RU"/>
          </w:rPr>
          <w:delText>Д</w:delText>
        </w:r>
        <w:r w:rsidR="007E589B" w:rsidDel="00A4290C">
          <w:rPr>
            <w:lang w:val="ru-RU"/>
          </w:rPr>
          <w:delText>обавить</w:delText>
        </w:r>
        <w:r w:rsidR="007E589B" w:rsidRPr="009D0077" w:rsidDel="00A4290C">
          <w:delText xml:space="preserve"> </w:delText>
        </w:r>
        <w:r w:rsidR="007E589B" w:rsidDel="00A4290C">
          <w:rPr>
            <w:lang w:val="ru-RU"/>
          </w:rPr>
          <w:delText>возможный</w:delText>
        </w:r>
        <w:r w:rsidR="007E589B" w:rsidRPr="009D0077" w:rsidDel="00A4290C">
          <w:delText xml:space="preserve"> </w:delText>
        </w:r>
        <w:r w:rsidR="007E589B" w:rsidDel="00A4290C">
          <w:rPr>
            <w:lang w:val="ru-RU"/>
          </w:rPr>
          <w:delText>ход</w:delText>
        </w:r>
      </w:del>
    </w:p>
    <w:p w14:paraId="65943D76" w14:textId="4BCB06B1" w:rsidR="0090761B" w:rsidRPr="0090761B" w:rsidDel="00A4290C" w:rsidRDefault="0090761B" w:rsidP="00FF33CE">
      <w:pPr>
        <w:pStyle w:val="10"/>
        <w:rPr>
          <w:del w:id="576" w:author="Maxim Vashkevich" w:date="2019-12-26T09:00:00Z"/>
        </w:rPr>
        <w:pPrChange w:id="577" w:author="Maxim Vashkevich" w:date="2019-12-26T14:49:00Z">
          <w:pPr>
            <w:pStyle w:val="afa"/>
          </w:pPr>
        </w:pPrChange>
      </w:pPr>
      <w:del w:id="578" w:author="Maxim Vashkevich" w:date="2019-12-26T09:00:00Z">
        <w:r w:rsidRPr="0090761B" w:rsidDel="00A4290C">
          <w:delText xml:space="preserve">            Result.Add(TMatch.Create(FTiles[i], FTiles[J]));</w:delText>
        </w:r>
      </w:del>
    </w:p>
    <w:p w14:paraId="0306D214" w14:textId="335B6B63" w:rsidR="00AE24D4" w:rsidDel="00A4290C" w:rsidRDefault="00D12D58" w:rsidP="00FF33CE">
      <w:pPr>
        <w:pStyle w:val="10"/>
        <w:rPr>
          <w:del w:id="579" w:author="Maxim Vashkevich" w:date="2019-12-26T09:00:00Z"/>
        </w:rPr>
        <w:pPrChange w:id="580" w:author="Maxim Vashkevich" w:date="2019-12-26T14:49:00Z">
          <w:pPr>
            <w:pStyle w:val="3"/>
          </w:pPr>
        </w:pPrChange>
      </w:pPr>
      <w:del w:id="581" w:author="Maxim Vashkevich" w:date="2019-12-26T09:00:00Z">
        <w:r w:rsidDel="00A4290C">
          <w:delText>Функция проверки фишки на выбираемость</w:delText>
        </w:r>
      </w:del>
    </w:p>
    <w:p w14:paraId="37B6068F" w14:textId="44613885" w:rsidR="00416B9D" w:rsidDel="00A4290C" w:rsidRDefault="005D3111" w:rsidP="00FF33CE">
      <w:pPr>
        <w:pStyle w:val="10"/>
        <w:rPr>
          <w:del w:id="582" w:author="Maxim Vashkevich" w:date="2019-12-26T09:00:00Z"/>
          <w:lang w:val="ru-RU"/>
        </w:rPr>
        <w:pPrChange w:id="583" w:author="Maxim Vashkevich" w:date="2019-12-26T14:49:00Z">
          <w:pPr/>
        </w:pPrChange>
      </w:pPr>
      <w:del w:id="584" w:author="Maxim Vashkevich" w:date="2019-12-26T09:00:00Z">
        <w:r w:rsidDel="00A4290C">
          <w:rPr>
            <w:lang w:val="ru-RU"/>
          </w:rPr>
          <w:delText>Для того чтобы</w:delText>
        </w:r>
        <w:r w:rsidR="002E56DD" w:rsidDel="00A4290C">
          <w:rPr>
            <w:lang w:val="ru-RU"/>
          </w:rPr>
          <w:delText xml:space="preserve"> определить, не заблокирована ли данная фишка, необходимо перебрать </w:delText>
        </w:r>
        <w:r w:rsidR="009F53E4" w:rsidDel="00A4290C">
          <w:rPr>
            <w:lang w:val="ru-RU"/>
          </w:rPr>
          <w:delText xml:space="preserve">все </w:delText>
        </w:r>
        <w:r w:rsidR="00B60E0E" w:rsidDel="00A4290C">
          <w:rPr>
            <w:lang w:val="ru-RU"/>
          </w:rPr>
          <w:delText>плитки</w:delText>
        </w:r>
        <w:r w:rsidR="009F53E4" w:rsidDel="00A4290C">
          <w:rPr>
            <w:lang w:val="ru-RU"/>
          </w:rPr>
          <w:delText xml:space="preserve"> на поле и проверить, нет ли сверху или слева и справа других фишек. </w:delText>
        </w:r>
      </w:del>
    </w:p>
    <w:p w14:paraId="5D2665C1" w14:textId="0CCBB790" w:rsidR="00416B9D" w:rsidDel="00A4290C" w:rsidRDefault="009F53E4" w:rsidP="00FF33CE">
      <w:pPr>
        <w:pStyle w:val="10"/>
        <w:rPr>
          <w:del w:id="585" w:author="Maxim Vashkevich" w:date="2019-12-26T09:00:00Z"/>
          <w:lang w:val="ru-RU"/>
        </w:rPr>
        <w:pPrChange w:id="586" w:author="Maxim Vashkevich" w:date="2019-12-26T14:49:00Z">
          <w:pPr/>
        </w:pPrChange>
      </w:pPr>
      <w:del w:id="587" w:author="Maxim Vashkevich" w:date="2019-12-26T09:00:00Z">
        <w:r w:rsidDel="00A4290C">
          <w:rPr>
            <w:lang w:val="ru-RU"/>
          </w:rPr>
          <w:delText>Для проверки сверху сравниваются слои</w:delText>
        </w:r>
        <w:r w:rsidR="00CF162E" w:rsidDel="00A4290C">
          <w:rPr>
            <w:lang w:val="ru-RU"/>
          </w:rPr>
          <w:delText>. В случае их отличия на единицу проверяется, не накладываются ли эти плитки частично друг на друга</w:delText>
        </w:r>
        <w:r w:rsidR="009B7BE4" w:rsidDel="00A4290C">
          <w:rPr>
            <w:lang w:val="ru-RU"/>
          </w:rPr>
          <w:delText xml:space="preserve">. Если модуль разности координат по оси </w:delText>
        </w:r>
        <w:r w:rsidR="008C49BE" w:rsidDel="00A4290C">
          <w:rPr>
            <w:lang w:val="ru-RU"/>
          </w:rPr>
          <w:delText xml:space="preserve">Ох и Оу меньше единицы, то фишки накладываются, следовательно, данная </w:delText>
        </w:r>
        <w:r w:rsidR="00B60E0E" w:rsidDel="00A4290C">
          <w:rPr>
            <w:lang w:val="ru-RU"/>
          </w:rPr>
          <w:delText>плитка</w:delText>
        </w:r>
        <w:r w:rsidR="008C49BE" w:rsidDel="00A4290C">
          <w:rPr>
            <w:lang w:val="ru-RU"/>
          </w:rPr>
          <w:delText xml:space="preserve"> заблокирована и дальнейших проверок не проводится.</w:delText>
        </w:r>
      </w:del>
    </w:p>
    <w:p w14:paraId="251A8ABC" w14:textId="1CC3815A" w:rsidR="00D12D58" w:rsidDel="00A4290C" w:rsidRDefault="00CE3A69" w:rsidP="00FF33CE">
      <w:pPr>
        <w:pStyle w:val="10"/>
        <w:rPr>
          <w:del w:id="588" w:author="Maxim Vashkevich" w:date="2019-12-26T09:00:00Z"/>
          <w:lang w:val="ru-RU"/>
        </w:rPr>
        <w:pPrChange w:id="589" w:author="Maxim Vashkevich" w:date="2019-12-26T14:49:00Z">
          <w:pPr/>
        </w:pPrChange>
      </w:pPr>
      <w:del w:id="590" w:author="Maxim Vashkevich" w:date="2019-12-26T09:00:00Z">
        <w:r w:rsidDel="00A4290C">
          <w:rPr>
            <w:lang w:val="ru-RU"/>
          </w:rPr>
          <w:delText>При расположен</w:delText>
        </w:r>
        <w:r w:rsidR="002955E3" w:rsidDel="00A4290C">
          <w:rPr>
            <w:lang w:val="ru-RU"/>
          </w:rPr>
          <w:delText>ии</w:delText>
        </w:r>
        <w:r w:rsidR="004035B4" w:rsidDel="00A4290C">
          <w:rPr>
            <w:lang w:val="ru-RU"/>
          </w:rPr>
          <w:delText xml:space="preserve"> фишек на одном и том же слое, </w:delText>
        </w:r>
        <w:r w:rsidR="002955E3" w:rsidDel="00A4290C">
          <w:rPr>
            <w:lang w:val="ru-RU"/>
          </w:rPr>
          <w:delText xml:space="preserve">модуле разности координат по оси Оу меньшем либо равном единице </w:delText>
        </w:r>
        <w:r w:rsidDel="00A4290C">
          <w:rPr>
            <w:lang w:val="ru-RU"/>
          </w:rPr>
          <w:delText>для каж</w:delText>
        </w:r>
        <w:r w:rsidR="003D6695" w:rsidDel="00A4290C">
          <w:rPr>
            <w:lang w:val="ru-RU"/>
          </w:rPr>
          <w:delText>дой плитки проверяется, находится ли она слева или справа от данной</w:delText>
        </w:r>
        <w:r w:rsidR="00216EBD" w:rsidDel="00A4290C">
          <w:rPr>
            <w:lang w:val="ru-RU"/>
          </w:rPr>
          <w:delText>,</w:delText>
        </w:r>
        <w:r w:rsidR="004035B4" w:rsidDel="00A4290C">
          <w:rPr>
            <w:lang w:val="ru-RU"/>
          </w:rPr>
          <w:delText xml:space="preserve"> путем сравнения координат по оси Ох. </w:delText>
        </w:r>
        <w:r w:rsidR="002D7FB3" w:rsidDel="00A4290C">
          <w:rPr>
            <w:lang w:val="ru-RU"/>
          </w:rPr>
          <w:delText xml:space="preserve">Разность координат текущей и проверяемой </w:delText>
        </w:r>
        <w:r w:rsidR="002353B9" w:rsidDel="00A4290C">
          <w:rPr>
            <w:lang w:val="ru-RU"/>
          </w:rPr>
          <w:delText>фишек</w:delText>
        </w:r>
        <w:r w:rsidR="002D7FB3" w:rsidDel="00A4290C">
          <w:rPr>
            <w:lang w:val="ru-RU"/>
          </w:rPr>
          <w:delText xml:space="preserve"> может быть равной</w:delText>
        </w:r>
        <w:r w:rsidR="002353B9" w:rsidDel="00A4290C">
          <w:rPr>
            <w:lang w:val="ru-RU"/>
          </w:rPr>
          <w:delText>:</w:delText>
        </w:r>
      </w:del>
    </w:p>
    <w:p w14:paraId="06491E2D" w14:textId="26B4A24F" w:rsidR="002353B9" w:rsidDel="00A4290C" w:rsidRDefault="002D7FB3" w:rsidP="00FF33CE">
      <w:pPr>
        <w:pStyle w:val="10"/>
        <w:rPr>
          <w:del w:id="591" w:author="Maxim Vashkevich" w:date="2019-12-26T09:00:00Z"/>
        </w:rPr>
        <w:pPrChange w:id="592" w:author="Maxim Vashkevich" w:date="2019-12-26T14:49:00Z">
          <w:pPr>
            <w:pStyle w:val="1"/>
          </w:pPr>
        </w:pPrChange>
      </w:pPr>
      <w:del w:id="593" w:author="Maxim Vashkevich" w:date="2019-12-26T09:00:00Z">
        <w:r w:rsidDel="00A4290C">
          <w:delText xml:space="preserve">двум, в таком случае устанавливается флаг </w:delText>
        </w:r>
        <w:r w:rsidR="002C7C54" w:rsidDel="00A4290C">
          <w:delText>заблокированности</w:delText>
        </w:r>
        <w:r w:rsidDel="00A4290C">
          <w:delText xml:space="preserve"> фишки слева;</w:delText>
        </w:r>
      </w:del>
    </w:p>
    <w:p w14:paraId="3E174996" w14:textId="0DFD4761" w:rsidR="002D7FB3" w:rsidDel="00A4290C" w:rsidRDefault="002D7FB3" w:rsidP="00FF33CE">
      <w:pPr>
        <w:pStyle w:val="10"/>
        <w:rPr>
          <w:del w:id="594" w:author="Maxim Vashkevich" w:date="2019-12-26T09:00:00Z"/>
        </w:rPr>
        <w:pPrChange w:id="595" w:author="Maxim Vashkevich" w:date="2019-12-26T14:49:00Z">
          <w:pPr>
            <w:pStyle w:val="1"/>
          </w:pPr>
        </w:pPrChange>
      </w:pPr>
      <w:del w:id="596" w:author="Maxim Vashkevich" w:date="2019-12-26T09:00:00Z">
        <w:r w:rsidDel="00A4290C">
          <w:delText xml:space="preserve">минус двум, в этой ситуации </w:delText>
        </w:r>
        <w:r w:rsidR="002C7C54" w:rsidDel="00A4290C">
          <w:delText>помечается, что фишка заблокирована справа;</w:delText>
        </w:r>
      </w:del>
    </w:p>
    <w:p w14:paraId="1E6EE3E6" w14:textId="73D9D175" w:rsidR="002C7C54" w:rsidDel="00A4290C" w:rsidRDefault="002C7C54" w:rsidP="00FF33CE">
      <w:pPr>
        <w:pStyle w:val="10"/>
        <w:rPr>
          <w:del w:id="597" w:author="Maxim Vashkevich" w:date="2019-12-26T09:00:00Z"/>
        </w:rPr>
        <w:pPrChange w:id="598" w:author="Maxim Vashkevich" w:date="2019-12-26T14:49:00Z">
          <w:pPr>
            <w:pStyle w:val="1"/>
          </w:pPr>
        </w:pPrChange>
      </w:pPr>
      <w:del w:id="599" w:author="Maxim Vashkevich" w:date="2019-12-26T09:00:00Z">
        <w:r w:rsidDel="00A4290C">
          <w:delText xml:space="preserve">другому значению, при этом фишки не блокируют друг друга и </w:delText>
        </w:r>
        <w:r w:rsidR="00416B9D" w:rsidDel="00A4290C">
          <w:delText>никаких</w:delText>
        </w:r>
        <w:r w:rsidDel="00A4290C">
          <w:delText xml:space="preserve"> действий не производится.</w:delText>
        </w:r>
      </w:del>
    </w:p>
    <w:p w14:paraId="1F29B151" w14:textId="31718DA2" w:rsidR="002C7C54" w:rsidDel="00A4290C" w:rsidRDefault="00416B9D" w:rsidP="00FF33CE">
      <w:pPr>
        <w:pStyle w:val="10"/>
        <w:rPr>
          <w:del w:id="600" w:author="Maxim Vashkevich" w:date="2019-12-26T09:00:00Z"/>
          <w:lang w:val="ru-RU"/>
        </w:rPr>
        <w:pPrChange w:id="601" w:author="Maxim Vashkevich" w:date="2019-12-26T14:49:00Z">
          <w:pPr/>
        </w:pPrChange>
      </w:pPr>
      <w:del w:id="602" w:author="Maxim Vashkevich" w:date="2019-12-26T09:00:00Z">
        <w:r w:rsidDel="00A4290C">
          <w:rPr>
            <w:lang w:val="ru-RU"/>
          </w:rPr>
          <w:delText xml:space="preserve">После </w:delText>
        </w:r>
        <w:r w:rsidR="00226E9B" w:rsidDel="00A4290C">
          <w:rPr>
            <w:lang w:val="ru-RU"/>
          </w:rPr>
          <w:delText>этого проверяется, не установлены ли одновременно два</w:delText>
        </w:r>
        <w:r w:rsidR="00B822CB" w:rsidDel="00A4290C">
          <w:rPr>
            <w:lang w:val="ru-RU"/>
          </w:rPr>
          <w:delText xml:space="preserve"> флага: заблокированности слева и справа. Если они установлены, то</w:delText>
        </w:r>
        <w:r w:rsidR="00BC5500" w:rsidDel="00A4290C">
          <w:rPr>
            <w:lang w:val="ru-RU"/>
          </w:rPr>
          <w:delText xml:space="preserve"> данная фишка </w:delText>
        </w:r>
        <w:r w:rsidR="00B60E0E" w:rsidDel="00A4290C">
          <w:rPr>
            <w:lang w:val="ru-RU"/>
          </w:rPr>
          <w:delText>недоступна</w:delText>
        </w:r>
        <w:r w:rsidR="00BC5500" w:rsidDel="00A4290C">
          <w:rPr>
            <w:lang w:val="ru-RU"/>
          </w:rPr>
          <w:delText xml:space="preserve"> и дальнейших проверок не проводится.</w:delText>
        </w:r>
      </w:del>
    </w:p>
    <w:p w14:paraId="1D844433" w14:textId="7379140D" w:rsidR="00BC5500" w:rsidRPr="00236176" w:rsidDel="00A4290C" w:rsidRDefault="00BC5500" w:rsidP="00FF33CE">
      <w:pPr>
        <w:pStyle w:val="10"/>
        <w:rPr>
          <w:del w:id="603" w:author="Maxim Vashkevich" w:date="2019-12-26T09:00:00Z"/>
          <w:lang w:val="ru-RU"/>
        </w:rPr>
        <w:pPrChange w:id="604" w:author="Maxim Vashkevich" w:date="2019-12-26T14:49:00Z">
          <w:pPr/>
        </w:pPrChange>
      </w:pPr>
      <w:del w:id="605" w:author="Maxim Vashkevich" w:date="2019-12-26T09:00:00Z">
        <w:r w:rsidDel="00A4290C">
          <w:rPr>
            <w:lang w:val="ru-RU"/>
          </w:rPr>
          <w:delText>Если были проверены</w:delText>
        </w:r>
        <w:r w:rsidR="005E44EA" w:rsidDel="00A4290C">
          <w:rPr>
            <w:lang w:val="ru-RU"/>
          </w:rPr>
          <w:delText xml:space="preserve"> все фишки и</w:delText>
        </w:r>
        <w:r w:rsidR="00A91A24" w:rsidDel="00A4290C">
          <w:rPr>
            <w:lang w:val="ru-RU"/>
          </w:rPr>
          <w:delText xml:space="preserve"> не было</w:delText>
        </w:r>
        <w:r w:rsidR="00043903" w:rsidDel="00A4290C">
          <w:rPr>
            <w:lang w:val="ru-RU"/>
          </w:rPr>
          <w:delText xml:space="preserve"> установлено, что плитка заблокирована</w:delText>
        </w:r>
        <w:r w:rsidR="00A91A24" w:rsidDel="00A4290C">
          <w:rPr>
            <w:lang w:val="ru-RU"/>
          </w:rPr>
          <w:delText>, то эта фишка выбираема</w:delText>
        </w:r>
        <w:r w:rsidR="00043903" w:rsidDel="00A4290C">
          <w:rPr>
            <w:lang w:val="ru-RU"/>
          </w:rPr>
          <w:delText>.</w:delText>
        </w:r>
      </w:del>
    </w:p>
    <w:p w14:paraId="76390ED9" w14:textId="1FB586FD" w:rsidR="00270D2A" w:rsidDel="00A4290C" w:rsidRDefault="0043271A" w:rsidP="00FF33CE">
      <w:pPr>
        <w:pStyle w:val="10"/>
        <w:rPr>
          <w:del w:id="606" w:author="Maxim Vashkevich" w:date="2019-12-26T09:00:00Z"/>
        </w:rPr>
        <w:pPrChange w:id="607" w:author="Maxim Vashkevich" w:date="2019-12-26T14:49:00Z">
          <w:pPr>
            <w:pStyle w:val="3"/>
          </w:pPr>
        </w:pPrChange>
      </w:pPr>
      <w:del w:id="608" w:author="Maxim Vashkevich" w:date="2019-12-26T09:00:00Z">
        <w:r w:rsidDel="00A4290C">
          <w:delText>Реализация отмены хода</w:delText>
        </w:r>
      </w:del>
    </w:p>
    <w:p w14:paraId="05FB8F20" w14:textId="44AB3E8E" w:rsidR="00C405F2" w:rsidDel="00A4290C" w:rsidRDefault="002428D7" w:rsidP="00FF33CE">
      <w:pPr>
        <w:pStyle w:val="10"/>
        <w:rPr>
          <w:del w:id="609" w:author="Maxim Vashkevich" w:date="2019-12-26T09:00:00Z"/>
          <w:lang w:val="ru-RU"/>
        </w:rPr>
        <w:pPrChange w:id="610" w:author="Maxim Vashkevich" w:date="2019-12-26T14:49:00Z">
          <w:pPr/>
        </w:pPrChange>
      </w:pPr>
      <w:del w:id="611" w:author="Maxim Vashkevich" w:date="2019-12-26T09:00:00Z">
        <w:r w:rsidDel="00A4290C">
          <w:rPr>
            <w:lang w:val="ru-RU"/>
          </w:rPr>
          <w:delText xml:space="preserve">После каждого хода вызывается метод </w:delText>
        </w:r>
        <w:r w:rsidRPr="002428D7" w:rsidDel="00A4290C">
          <w:rPr>
            <w:lang w:val="ru-RU"/>
          </w:rPr>
          <w:delText>TEngine.RemovePair</w:delText>
        </w:r>
        <w:r w:rsidR="00C176BA" w:rsidDel="00A4290C">
          <w:rPr>
            <w:lang w:val="ru-RU"/>
          </w:rPr>
          <w:delText>, который</w:delText>
        </w:r>
        <w:r w:rsidR="00767891" w:rsidDel="00A4290C">
          <w:rPr>
            <w:lang w:val="ru-RU"/>
          </w:rPr>
          <w:delText xml:space="preserve"> принимает два параметра типа </w:delText>
        </w:r>
        <w:r w:rsidR="00767891" w:rsidDel="00A4290C">
          <w:delText>TTile</w:delText>
        </w:r>
        <w:r w:rsidR="00767891" w:rsidRPr="00767891" w:rsidDel="00A4290C">
          <w:rPr>
            <w:lang w:val="ru-RU"/>
          </w:rPr>
          <w:delText>,</w:delText>
        </w:r>
        <w:r w:rsidR="00C176BA" w:rsidDel="00A4290C">
          <w:rPr>
            <w:lang w:val="ru-RU"/>
          </w:rPr>
          <w:delText xml:space="preserve"> создаёт </w:delText>
        </w:r>
        <w:r w:rsidR="00767891" w:rsidDel="00A4290C">
          <w:rPr>
            <w:lang w:val="ru-RU"/>
          </w:rPr>
          <w:delText xml:space="preserve">на их основе </w:delText>
        </w:r>
        <w:r w:rsidR="00C176BA" w:rsidDel="00A4290C">
          <w:rPr>
            <w:lang w:val="ru-RU"/>
          </w:rPr>
          <w:delText xml:space="preserve">запись типа </w:delText>
        </w:r>
        <w:r w:rsidR="00C176BA" w:rsidDel="00A4290C">
          <w:delText>TMatch</w:delText>
        </w:r>
        <w:r w:rsidR="00C176BA" w:rsidRPr="00C176BA" w:rsidDel="00A4290C">
          <w:rPr>
            <w:lang w:val="ru-RU"/>
          </w:rPr>
          <w:delText xml:space="preserve"> </w:delText>
        </w:r>
        <w:r w:rsidR="00C176BA" w:rsidDel="00A4290C">
          <w:rPr>
            <w:lang w:val="ru-RU"/>
          </w:rPr>
          <w:delText xml:space="preserve">и вызывает </w:delText>
        </w:r>
        <w:r w:rsidR="00767891" w:rsidDel="00A4290C">
          <w:rPr>
            <w:lang w:val="ru-RU"/>
          </w:rPr>
          <w:delText xml:space="preserve">процедуру </w:delText>
        </w:r>
        <w:r w:rsidR="00767891" w:rsidDel="00A4290C">
          <w:delText>PushMatch</w:delText>
        </w:r>
        <w:r w:rsidR="00767891" w:rsidRPr="00767891" w:rsidDel="00A4290C">
          <w:rPr>
            <w:lang w:val="ru-RU"/>
          </w:rPr>
          <w:delText xml:space="preserve">. </w:delText>
        </w:r>
        <w:r w:rsidR="00767891" w:rsidDel="00A4290C">
          <w:rPr>
            <w:lang w:val="ru-RU"/>
          </w:rPr>
          <w:delText>Код данной процедуры приведен ниже.</w:delText>
        </w:r>
      </w:del>
    </w:p>
    <w:p w14:paraId="1EAE6E82" w14:textId="7C8AC7DA" w:rsidR="00767891" w:rsidRPr="0060272A" w:rsidDel="00A4290C" w:rsidRDefault="00767891" w:rsidP="00FF33CE">
      <w:pPr>
        <w:pStyle w:val="10"/>
        <w:rPr>
          <w:del w:id="612" w:author="Maxim Vashkevich" w:date="2019-12-26T09:00:00Z"/>
          <w:lang w:val="ru-RU"/>
        </w:rPr>
        <w:pPrChange w:id="613" w:author="Maxim Vashkevich" w:date="2019-12-26T14:49:00Z">
          <w:pPr>
            <w:pStyle w:val="afa"/>
          </w:pPr>
        </w:pPrChange>
      </w:pPr>
      <w:del w:id="614" w:author="Maxim Vashkevich" w:date="2019-12-26T09:00:00Z">
        <w:r w:rsidRPr="00767891" w:rsidDel="00A4290C">
          <w:delText>procedure</w:delText>
        </w:r>
        <w:r w:rsidRPr="0060272A" w:rsidDel="00A4290C">
          <w:rPr>
            <w:lang w:val="ru-RU"/>
          </w:rPr>
          <w:delText xml:space="preserve"> </w:delText>
        </w:r>
        <w:r w:rsidRPr="00767891" w:rsidDel="00A4290C">
          <w:delText>TEngine</w:delText>
        </w:r>
        <w:r w:rsidRPr="0060272A" w:rsidDel="00A4290C">
          <w:rPr>
            <w:lang w:val="ru-RU"/>
          </w:rPr>
          <w:delText>.</w:delText>
        </w:r>
        <w:r w:rsidRPr="00767891" w:rsidDel="00A4290C">
          <w:delText>RemovePair</w:delText>
        </w:r>
        <w:r w:rsidRPr="0060272A" w:rsidDel="00A4290C">
          <w:rPr>
            <w:lang w:val="ru-RU"/>
          </w:rPr>
          <w:delText>(</w:delText>
        </w:r>
        <w:r w:rsidRPr="00767891" w:rsidDel="00A4290C">
          <w:delText>ATile</w:delText>
        </w:r>
        <w:r w:rsidRPr="0060272A" w:rsidDel="00A4290C">
          <w:rPr>
            <w:lang w:val="ru-RU"/>
          </w:rPr>
          <w:delText xml:space="preserve">1, </w:delText>
        </w:r>
        <w:r w:rsidRPr="00767891" w:rsidDel="00A4290C">
          <w:delText>ATile</w:delText>
        </w:r>
        <w:r w:rsidRPr="0060272A" w:rsidDel="00A4290C">
          <w:rPr>
            <w:lang w:val="ru-RU"/>
          </w:rPr>
          <w:delText xml:space="preserve">2: </w:delText>
        </w:r>
        <w:r w:rsidRPr="00767891" w:rsidDel="00A4290C">
          <w:delText>TTile</w:delText>
        </w:r>
        <w:r w:rsidRPr="0060272A" w:rsidDel="00A4290C">
          <w:rPr>
            <w:lang w:val="ru-RU"/>
          </w:rPr>
          <w:delText>);</w:delText>
        </w:r>
      </w:del>
    </w:p>
    <w:p w14:paraId="24D22754" w14:textId="7321EC5B" w:rsidR="00767891" w:rsidRPr="00767891" w:rsidDel="00A4290C" w:rsidRDefault="00767891" w:rsidP="00FF33CE">
      <w:pPr>
        <w:pStyle w:val="10"/>
        <w:rPr>
          <w:del w:id="615" w:author="Maxim Vashkevich" w:date="2019-12-26T09:00:00Z"/>
        </w:rPr>
        <w:pPrChange w:id="616" w:author="Maxim Vashkevich" w:date="2019-12-26T14:49:00Z">
          <w:pPr>
            <w:pStyle w:val="afa"/>
          </w:pPr>
        </w:pPrChange>
      </w:pPr>
      <w:del w:id="617" w:author="Maxim Vashkevich" w:date="2019-12-26T09:00:00Z">
        <w:r w:rsidRPr="00767891" w:rsidDel="00A4290C">
          <w:delText>begin</w:delText>
        </w:r>
      </w:del>
    </w:p>
    <w:p w14:paraId="2D3B7A8A" w14:textId="77754A21" w:rsidR="00767891" w:rsidRPr="00767891" w:rsidDel="00A4290C" w:rsidRDefault="00767891" w:rsidP="00FF33CE">
      <w:pPr>
        <w:pStyle w:val="10"/>
        <w:rPr>
          <w:del w:id="618" w:author="Maxim Vashkevich" w:date="2019-12-26T09:00:00Z"/>
        </w:rPr>
        <w:pPrChange w:id="619" w:author="Maxim Vashkevich" w:date="2019-12-26T14:49:00Z">
          <w:pPr>
            <w:pStyle w:val="afa"/>
          </w:pPr>
        </w:pPrChange>
      </w:pPr>
      <w:del w:id="620" w:author="Maxim Vashkevich" w:date="2019-12-26T09:00:00Z">
        <w:r w:rsidRPr="00767891" w:rsidDel="00A4290C">
          <w:delText xml:space="preserve">    PushMatch(TMatch.Create(ATile1, ATile2));</w:delText>
        </w:r>
      </w:del>
    </w:p>
    <w:p w14:paraId="5DD8BC60" w14:textId="30C00A42" w:rsidR="00767891" w:rsidRPr="0060272A" w:rsidDel="00A4290C" w:rsidRDefault="00767891" w:rsidP="00FF33CE">
      <w:pPr>
        <w:pStyle w:val="10"/>
        <w:rPr>
          <w:del w:id="621" w:author="Maxim Vashkevich" w:date="2019-12-26T09:00:00Z"/>
          <w:lang w:val="ru-RU"/>
        </w:rPr>
        <w:pPrChange w:id="622" w:author="Maxim Vashkevich" w:date="2019-12-26T14:49:00Z">
          <w:pPr>
            <w:pStyle w:val="afa"/>
          </w:pPr>
        </w:pPrChange>
      </w:pPr>
      <w:del w:id="623" w:author="Maxim Vashkevich" w:date="2019-12-26T09:00:00Z">
        <w:r w:rsidRPr="00767891" w:rsidDel="00A4290C">
          <w:delText>end</w:delText>
        </w:r>
        <w:r w:rsidRPr="0060272A" w:rsidDel="00A4290C">
          <w:rPr>
            <w:lang w:val="ru-RU"/>
          </w:rPr>
          <w:delText>;</w:delText>
        </w:r>
      </w:del>
    </w:p>
    <w:p w14:paraId="5EBF8A36" w14:textId="4AEA1B9D" w:rsidR="00767891" w:rsidDel="00A4290C" w:rsidRDefault="009C7A25" w:rsidP="00FF33CE">
      <w:pPr>
        <w:pStyle w:val="10"/>
        <w:rPr>
          <w:del w:id="624" w:author="Maxim Vashkevich" w:date="2019-12-26T09:00:00Z"/>
          <w:lang w:val="ru-RU"/>
        </w:rPr>
        <w:pPrChange w:id="625" w:author="Maxim Vashkevich" w:date="2019-12-26T14:49:00Z">
          <w:pPr/>
        </w:pPrChange>
      </w:pPr>
      <w:del w:id="626" w:author="Maxim Vashkevich" w:date="2019-12-26T09:00:00Z">
        <w:r w:rsidDel="00A4290C">
          <w:rPr>
            <w:lang w:val="ru-RU"/>
          </w:rPr>
          <w:delText xml:space="preserve">Процедура </w:delText>
        </w:r>
        <w:r w:rsidDel="00A4290C">
          <w:delText>PushMatch</w:delText>
        </w:r>
        <w:r w:rsidRPr="009C7A25" w:rsidDel="00A4290C">
          <w:rPr>
            <w:lang w:val="ru-RU"/>
          </w:rPr>
          <w:delText xml:space="preserve"> </w:delText>
        </w:r>
        <w:r w:rsidDel="00A4290C">
          <w:rPr>
            <w:lang w:val="ru-RU"/>
          </w:rPr>
          <w:delText xml:space="preserve">принимает параметр </w:delText>
        </w:r>
        <w:r w:rsidDel="00A4290C">
          <w:delText>TMatch</w:delText>
        </w:r>
        <w:r w:rsidR="008C5197" w:rsidDel="00A4290C">
          <w:rPr>
            <w:lang w:val="ru-RU"/>
          </w:rPr>
          <w:delText>, содержащий две совпадающие фишки</w:delText>
        </w:r>
        <w:r w:rsidRPr="009C7A25" w:rsidDel="00A4290C">
          <w:rPr>
            <w:lang w:val="ru-RU"/>
          </w:rPr>
          <w:delText xml:space="preserve">, </w:delText>
        </w:r>
        <w:r w:rsidDel="00A4290C">
          <w:rPr>
            <w:lang w:val="ru-RU"/>
          </w:rPr>
          <w:delText xml:space="preserve">помещает его элементы в стек с предыдущими ходами и удаляет </w:delText>
        </w:r>
        <w:r w:rsidR="008C5197" w:rsidDel="00A4290C">
          <w:rPr>
            <w:lang w:val="ru-RU"/>
          </w:rPr>
          <w:delText>эти фишки с поля. Также вызывается метод, обновляющий число доступных ходов. Далее размещен код процедуры.</w:delText>
        </w:r>
      </w:del>
    </w:p>
    <w:p w14:paraId="75262390" w14:textId="12323B91" w:rsidR="008C5197" w:rsidRPr="008C5197" w:rsidDel="00A4290C" w:rsidRDefault="008C5197" w:rsidP="00FF33CE">
      <w:pPr>
        <w:pStyle w:val="10"/>
        <w:rPr>
          <w:del w:id="627" w:author="Maxim Vashkevich" w:date="2019-12-26T09:00:00Z"/>
        </w:rPr>
        <w:pPrChange w:id="628" w:author="Maxim Vashkevich" w:date="2019-12-26T14:49:00Z">
          <w:pPr>
            <w:pStyle w:val="afa"/>
          </w:pPr>
        </w:pPrChange>
      </w:pPr>
      <w:del w:id="629" w:author="Maxim Vashkevich" w:date="2019-12-26T09:00:00Z">
        <w:r w:rsidRPr="008C5197" w:rsidDel="00A4290C">
          <w:delText>procedure TEngine.PushMatch(AMatch: TMatch);</w:delText>
        </w:r>
      </w:del>
    </w:p>
    <w:p w14:paraId="532F455F" w14:textId="779D0AB0" w:rsidR="008C5197" w:rsidRPr="009D0077" w:rsidDel="00A4290C" w:rsidRDefault="008C5197" w:rsidP="00FF33CE">
      <w:pPr>
        <w:pStyle w:val="10"/>
        <w:rPr>
          <w:del w:id="630" w:author="Maxim Vashkevich" w:date="2019-12-26T09:00:00Z"/>
          <w:lang w:val="ru-RU"/>
        </w:rPr>
        <w:pPrChange w:id="631" w:author="Maxim Vashkevich" w:date="2019-12-26T14:49:00Z">
          <w:pPr>
            <w:pStyle w:val="afa"/>
          </w:pPr>
        </w:pPrChange>
      </w:pPr>
      <w:del w:id="632" w:author="Maxim Vashkevich" w:date="2019-12-26T09:00:00Z">
        <w:r w:rsidRPr="008C5197" w:rsidDel="00A4290C">
          <w:delText>begin</w:delText>
        </w:r>
      </w:del>
    </w:p>
    <w:p w14:paraId="5785234E" w14:textId="198B8CC9" w:rsidR="009A3C2E" w:rsidRPr="009A3C2E" w:rsidDel="00A4290C" w:rsidRDefault="009A3C2E" w:rsidP="00FF33CE">
      <w:pPr>
        <w:pStyle w:val="10"/>
        <w:rPr>
          <w:del w:id="633" w:author="Maxim Vashkevich" w:date="2019-12-26T09:00:00Z"/>
          <w:lang w:val="ru-RU"/>
        </w:rPr>
        <w:pPrChange w:id="634" w:author="Maxim Vashkevich" w:date="2019-12-26T14:49:00Z">
          <w:pPr>
            <w:pStyle w:val="afa"/>
          </w:pPr>
        </w:pPrChange>
      </w:pPr>
      <w:del w:id="635" w:author="Maxim Vashkevich" w:date="2019-12-26T09:00:00Z">
        <w:r w:rsidRPr="009A3C2E" w:rsidDel="00A4290C">
          <w:rPr>
            <w:lang w:val="ru-RU"/>
          </w:rPr>
          <w:delText>{</w:delText>
        </w:r>
        <w:r w:rsidDel="00A4290C">
          <w:rPr>
            <w:lang w:val="ru-RU"/>
          </w:rPr>
          <w:delText>Удаление плиток с поля и добавление их в стек предыдущих ходов</w:delText>
        </w:r>
        <w:r w:rsidRPr="009A3C2E" w:rsidDel="00A4290C">
          <w:rPr>
            <w:lang w:val="ru-RU"/>
          </w:rPr>
          <w:delText>}</w:delText>
        </w:r>
      </w:del>
    </w:p>
    <w:p w14:paraId="29A8405A" w14:textId="557BE8C2" w:rsidR="008C5197" w:rsidRPr="008C5197" w:rsidDel="00A4290C" w:rsidRDefault="008C5197" w:rsidP="00FF33CE">
      <w:pPr>
        <w:pStyle w:val="10"/>
        <w:rPr>
          <w:del w:id="636" w:author="Maxim Vashkevich" w:date="2019-12-26T09:00:00Z"/>
        </w:rPr>
        <w:pPrChange w:id="637" w:author="Maxim Vashkevich" w:date="2019-12-26T14:49:00Z">
          <w:pPr>
            <w:pStyle w:val="afa"/>
          </w:pPr>
        </w:pPrChange>
      </w:pPr>
      <w:del w:id="638" w:author="Maxim Vashkevich" w:date="2019-12-26T09:00:00Z">
        <w:r w:rsidRPr="009A3C2E" w:rsidDel="00A4290C">
          <w:rPr>
            <w:lang w:val="ru-RU"/>
          </w:rPr>
          <w:delText xml:space="preserve">    </w:delText>
        </w:r>
        <w:r w:rsidRPr="008C5197" w:rsidDel="00A4290C">
          <w:delText>FPreviousMoves.Push(AMatch.T1);</w:delText>
        </w:r>
      </w:del>
    </w:p>
    <w:p w14:paraId="36B98E71" w14:textId="0D9D4F38" w:rsidR="008C5197" w:rsidRPr="008C5197" w:rsidDel="00A4290C" w:rsidRDefault="008C5197" w:rsidP="00FF33CE">
      <w:pPr>
        <w:pStyle w:val="10"/>
        <w:rPr>
          <w:del w:id="639" w:author="Maxim Vashkevich" w:date="2019-12-26T09:00:00Z"/>
        </w:rPr>
        <w:pPrChange w:id="640" w:author="Maxim Vashkevich" w:date="2019-12-26T14:49:00Z">
          <w:pPr>
            <w:pStyle w:val="afa"/>
          </w:pPr>
        </w:pPrChange>
      </w:pPr>
      <w:del w:id="641" w:author="Maxim Vashkevich" w:date="2019-12-26T09:00:00Z">
        <w:r w:rsidRPr="008C5197" w:rsidDel="00A4290C">
          <w:delText xml:space="preserve">    FTiles.Remove(AMatch.T1);</w:delText>
        </w:r>
      </w:del>
    </w:p>
    <w:p w14:paraId="079A656A" w14:textId="66F4CAAB" w:rsidR="008C5197" w:rsidRPr="008C5197" w:rsidDel="00A4290C" w:rsidRDefault="008C5197" w:rsidP="00FF33CE">
      <w:pPr>
        <w:pStyle w:val="10"/>
        <w:rPr>
          <w:del w:id="642" w:author="Maxim Vashkevich" w:date="2019-12-26T09:00:00Z"/>
        </w:rPr>
        <w:pPrChange w:id="643" w:author="Maxim Vashkevich" w:date="2019-12-26T14:49:00Z">
          <w:pPr>
            <w:pStyle w:val="afa"/>
          </w:pPr>
        </w:pPrChange>
      </w:pPr>
      <w:del w:id="644" w:author="Maxim Vashkevich" w:date="2019-12-26T09:00:00Z">
        <w:r w:rsidRPr="008C5197" w:rsidDel="00A4290C">
          <w:delText xml:space="preserve">    FPreviousMoves.Push(AMatch.T2);</w:delText>
        </w:r>
      </w:del>
    </w:p>
    <w:p w14:paraId="49313740" w14:textId="75E601F9" w:rsidR="008C5197" w:rsidDel="00A4290C" w:rsidRDefault="008C5197" w:rsidP="00FF33CE">
      <w:pPr>
        <w:pStyle w:val="10"/>
        <w:rPr>
          <w:del w:id="645" w:author="Maxim Vashkevich" w:date="2019-12-26T09:00:00Z"/>
        </w:rPr>
        <w:pPrChange w:id="646" w:author="Maxim Vashkevich" w:date="2019-12-26T14:49:00Z">
          <w:pPr>
            <w:pStyle w:val="afa"/>
          </w:pPr>
        </w:pPrChange>
      </w:pPr>
      <w:del w:id="647" w:author="Maxim Vashkevich" w:date="2019-12-26T09:00:00Z">
        <w:r w:rsidRPr="008C5197" w:rsidDel="00A4290C">
          <w:delText xml:space="preserve">    FTiles.Remove(AMatch.T2);</w:delText>
        </w:r>
      </w:del>
    </w:p>
    <w:p w14:paraId="00215E62" w14:textId="0EE32B5A" w:rsidR="009A3C2E" w:rsidRPr="009D0077" w:rsidDel="00A4290C" w:rsidRDefault="008F204E" w:rsidP="00FF33CE">
      <w:pPr>
        <w:pStyle w:val="10"/>
        <w:rPr>
          <w:del w:id="648" w:author="Maxim Vashkevich" w:date="2019-12-26T09:00:00Z"/>
          <w:lang w:val="ru-RU"/>
        </w:rPr>
        <w:pPrChange w:id="649" w:author="Maxim Vashkevich" w:date="2019-12-26T14:49:00Z">
          <w:pPr>
            <w:pStyle w:val="afa"/>
          </w:pPr>
        </w:pPrChange>
      </w:pPr>
      <w:del w:id="650" w:author="Maxim Vashkevich" w:date="2019-12-26T09:00:00Z">
        <w:r w:rsidDel="00A4290C">
          <w:delText xml:space="preserve">    </w:delText>
        </w:r>
        <w:r w:rsidRPr="009D0077" w:rsidDel="00A4290C">
          <w:rPr>
            <w:lang w:val="ru-RU"/>
          </w:rPr>
          <w:delText xml:space="preserve">// Обновление числа </w:delText>
        </w:r>
        <w:r w:rsidR="009A3C2E" w:rsidRPr="009D0077" w:rsidDel="00A4290C">
          <w:rPr>
            <w:lang w:val="ru-RU"/>
          </w:rPr>
          <w:delText>доступных ходов</w:delText>
        </w:r>
      </w:del>
    </w:p>
    <w:p w14:paraId="1B2E77B2" w14:textId="46EF7959" w:rsidR="008C5197" w:rsidRPr="009D0077" w:rsidDel="00A4290C" w:rsidRDefault="008C5197" w:rsidP="00FF33CE">
      <w:pPr>
        <w:pStyle w:val="10"/>
        <w:rPr>
          <w:del w:id="651" w:author="Maxim Vashkevich" w:date="2019-12-26T09:00:00Z"/>
          <w:lang w:val="ru-RU"/>
        </w:rPr>
        <w:pPrChange w:id="652" w:author="Maxim Vashkevich" w:date="2019-12-26T14:49:00Z">
          <w:pPr>
            <w:pStyle w:val="afa"/>
          </w:pPr>
        </w:pPrChange>
      </w:pPr>
      <w:del w:id="653" w:author="Maxim Vashkevich" w:date="2019-12-26T09:00:00Z">
        <w:r w:rsidRPr="009D0077" w:rsidDel="00A4290C">
          <w:rPr>
            <w:lang w:val="ru-RU"/>
          </w:rPr>
          <w:delText xml:space="preserve">    </w:delText>
        </w:r>
        <w:r w:rsidRPr="008C5197" w:rsidDel="00A4290C">
          <w:delText>FMovesLeft</w:delText>
        </w:r>
        <w:r w:rsidRPr="009D0077" w:rsidDel="00A4290C">
          <w:rPr>
            <w:lang w:val="ru-RU"/>
          </w:rPr>
          <w:delText xml:space="preserve"> := </w:delText>
        </w:r>
        <w:r w:rsidRPr="008C5197" w:rsidDel="00A4290C">
          <w:delText>FindMatches</w:delText>
        </w:r>
        <w:r w:rsidRPr="009D0077" w:rsidDel="00A4290C">
          <w:rPr>
            <w:lang w:val="ru-RU"/>
          </w:rPr>
          <w:delText>.</w:delText>
        </w:r>
        <w:r w:rsidRPr="008C5197" w:rsidDel="00A4290C">
          <w:delText>Count</w:delText>
        </w:r>
        <w:r w:rsidRPr="009D0077" w:rsidDel="00A4290C">
          <w:rPr>
            <w:lang w:val="ru-RU"/>
          </w:rPr>
          <w:delText>;</w:delText>
        </w:r>
      </w:del>
    </w:p>
    <w:p w14:paraId="60B2B3F1" w14:textId="1CF4F071" w:rsidR="008C5197" w:rsidDel="00A4290C" w:rsidRDefault="008C5197" w:rsidP="00FF33CE">
      <w:pPr>
        <w:pStyle w:val="10"/>
        <w:rPr>
          <w:del w:id="654" w:author="Maxim Vashkevich" w:date="2019-12-26T09:00:00Z"/>
          <w:lang w:val="ru-RU"/>
        </w:rPr>
        <w:pPrChange w:id="655" w:author="Maxim Vashkevich" w:date="2019-12-26T14:49:00Z">
          <w:pPr>
            <w:pStyle w:val="afa"/>
          </w:pPr>
        </w:pPrChange>
      </w:pPr>
      <w:del w:id="656" w:author="Maxim Vashkevich" w:date="2019-12-26T09:00:00Z">
        <w:r w:rsidRPr="008C5197" w:rsidDel="00A4290C">
          <w:rPr>
            <w:lang w:val="ru-RU"/>
          </w:rPr>
          <w:delText>end;</w:delText>
        </w:r>
      </w:del>
    </w:p>
    <w:p w14:paraId="42AE0954" w14:textId="3F9EBFEA" w:rsidR="008C5197" w:rsidRPr="0060272A" w:rsidDel="00A4290C" w:rsidRDefault="00981E50" w:rsidP="00FF33CE">
      <w:pPr>
        <w:pStyle w:val="10"/>
        <w:rPr>
          <w:del w:id="657" w:author="Maxim Vashkevich" w:date="2019-12-26T09:00:00Z"/>
        </w:rPr>
        <w:pPrChange w:id="658" w:author="Maxim Vashkevich" w:date="2019-12-26T14:49:00Z">
          <w:pPr/>
        </w:pPrChange>
      </w:pPr>
      <w:del w:id="659" w:author="Maxim Vashkevich" w:date="2019-12-26T09:00:00Z">
        <w:r w:rsidDel="00A4290C">
          <w:rPr>
            <w:lang w:val="ru-RU"/>
          </w:rPr>
          <w:delText>В программе реализовано обратное действие – отмена хода. Она инициализируется</w:delText>
        </w:r>
        <w:r w:rsidR="00EE456B" w:rsidDel="00A4290C">
          <w:rPr>
            <w:lang w:val="ru-RU"/>
          </w:rPr>
          <w:delText xml:space="preserve"> извне</w:delText>
        </w:r>
        <w:r w:rsidDel="00A4290C">
          <w:rPr>
            <w:lang w:val="ru-RU"/>
          </w:rPr>
          <w:delText xml:space="preserve"> с помощью процедуры </w:delText>
        </w:r>
        <w:r w:rsidDel="00A4290C">
          <w:delText>Undo</w:delText>
        </w:r>
        <w:r w:rsidRPr="00981E50" w:rsidDel="00A4290C">
          <w:rPr>
            <w:lang w:val="ru-RU"/>
          </w:rPr>
          <w:delText xml:space="preserve">. </w:delText>
        </w:r>
        <w:r w:rsidDel="00A4290C">
          <w:rPr>
            <w:lang w:val="ru-RU"/>
          </w:rPr>
          <w:delText>Её</w:delText>
        </w:r>
        <w:r w:rsidRPr="0060272A" w:rsidDel="00A4290C">
          <w:delText xml:space="preserve"> </w:delText>
        </w:r>
        <w:r w:rsidDel="00A4290C">
          <w:rPr>
            <w:lang w:val="ru-RU"/>
          </w:rPr>
          <w:delText>код</w:delText>
        </w:r>
        <w:r w:rsidRPr="0060272A" w:rsidDel="00A4290C">
          <w:delText xml:space="preserve"> </w:delText>
        </w:r>
        <w:r w:rsidDel="00A4290C">
          <w:rPr>
            <w:lang w:val="ru-RU"/>
          </w:rPr>
          <w:delText>приведен</w:delText>
        </w:r>
        <w:r w:rsidRPr="0060272A" w:rsidDel="00A4290C">
          <w:delText xml:space="preserve"> </w:delText>
        </w:r>
        <w:r w:rsidDel="00A4290C">
          <w:rPr>
            <w:lang w:val="ru-RU"/>
          </w:rPr>
          <w:delText>далее</w:delText>
        </w:r>
        <w:r w:rsidRPr="0060272A" w:rsidDel="00A4290C">
          <w:delText>.</w:delText>
        </w:r>
      </w:del>
    </w:p>
    <w:p w14:paraId="29A8C11F" w14:textId="48354B99" w:rsidR="00981E50" w:rsidRPr="0060272A" w:rsidDel="00A4290C" w:rsidRDefault="00981E50" w:rsidP="00FF33CE">
      <w:pPr>
        <w:pStyle w:val="10"/>
        <w:rPr>
          <w:del w:id="660" w:author="Maxim Vashkevich" w:date="2019-12-26T09:00:00Z"/>
        </w:rPr>
        <w:pPrChange w:id="661" w:author="Maxim Vashkevich" w:date="2019-12-26T14:49:00Z">
          <w:pPr>
            <w:pStyle w:val="afa"/>
          </w:pPr>
        </w:pPrChange>
      </w:pPr>
      <w:del w:id="662" w:author="Maxim Vashkevich" w:date="2019-12-26T09:00:00Z">
        <w:r w:rsidRPr="0060272A" w:rsidDel="00A4290C">
          <w:delText>procedure TEngine.Undo;</w:delText>
        </w:r>
      </w:del>
    </w:p>
    <w:p w14:paraId="4A05816D" w14:textId="3FA21362" w:rsidR="00981E50" w:rsidRPr="0060272A" w:rsidDel="00A4290C" w:rsidRDefault="00981E50" w:rsidP="00FF33CE">
      <w:pPr>
        <w:pStyle w:val="10"/>
        <w:rPr>
          <w:del w:id="663" w:author="Maxim Vashkevich" w:date="2019-12-26T09:00:00Z"/>
        </w:rPr>
        <w:pPrChange w:id="664" w:author="Maxim Vashkevich" w:date="2019-12-26T14:49:00Z">
          <w:pPr>
            <w:pStyle w:val="afa"/>
          </w:pPr>
        </w:pPrChange>
      </w:pPr>
      <w:del w:id="665" w:author="Maxim Vashkevich" w:date="2019-12-26T09:00:00Z">
        <w:r w:rsidRPr="0060272A" w:rsidDel="00A4290C">
          <w:delText>begin</w:delText>
        </w:r>
      </w:del>
    </w:p>
    <w:p w14:paraId="50431128" w14:textId="47CE7888" w:rsidR="00981E50" w:rsidRPr="0060272A" w:rsidDel="00A4290C" w:rsidRDefault="00981E50" w:rsidP="00FF33CE">
      <w:pPr>
        <w:pStyle w:val="10"/>
        <w:rPr>
          <w:del w:id="666" w:author="Maxim Vashkevich" w:date="2019-12-26T09:00:00Z"/>
        </w:rPr>
        <w:pPrChange w:id="667" w:author="Maxim Vashkevich" w:date="2019-12-26T14:49:00Z">
          <w:pPr>
            <w:pStyle w:val="afa"/>
          </w:pPr>
        </w:pPrChange>
      </w:pPr>
      <w:del w:id="668" w:author="Maxim Vashkevich" w:date="2019-12-26T09:00:00Z">
        <w:r w:rsidRPr="0060272A" w:rsidDel="00A4290C">
          <w:delText xml:space="preserve">    PopMatch;</w:delText>
        </w:r>
      </w:del>
    </w:p>
    <w:p w14:paraId="37F60E36" w14:textId="56F2E2C1" w:rsidR="00981E50" w:rsidRPr="0060272A" w:rsidDel="00A4290C" w:rsidRDefault="00981E50" w:rsidP="00FF33CE">
      <w:pPr>
        <w:pStyle w:val="10"/>
        <w:rPr>
          <w:del w:id="669" w:author="Maxim Vashkevich" w:date="2019-12-26T09:00:00Z"/>
        </w:rPr>
        <w:pPrChange w:id="670" w:author="Maxim Vashkevich" w:date="2019-12-26T14:49:00Z">
          <w:pPr>
            <w:pStyle w:val="afa"/>
          </w:pPr>
        </w:pPrChange>
      </w:pPr>
      <w:del w:id="671" w:author="Maxim Vashkevich" w:date="2019-12-26T09:00:00Z">
        <w:r w:rsidRPr="0060272A" w:rsidDel="00A4290C">
          <w:delText>end;</w:delText>
        </w:r>
      </w:del>
    </w:p>
    <w:p w14:paraId="758C0FEC" w14:textId="4DCDE41D" w:rsidR="00EE456B" w:rsidDel="00A4290C" w:rsidRDefault="00EE456B" w:rsidP="00FF33CE">
      <w:pPr>
        <w:pStyle w:val="10"/>
        <w:rPr>
          <w:del w:id="672" w:author="Maxim Vashkevich" w:date="2019-12-26T09:00:00Z"/>
          <w:lang w:val="ru-RU"/>
        </w:rPr>
        <w:pPrChange w:id="673" w:author="Maxim Vashkevich" w:date="2019-12-26T14:49:00Z">
          <w:pPr/>
        </w:pPrChange>
      </w:pPr>
      <w:del w:id="674" w:author="Maxim Vashkevich" w:date="2019-12-26T09:00:00Z">
        <w:r w:rsidDel="00A4290C">
          <w:rPr>
            <w:lang w:val="ru-RU"/>
          </w:rPr>
          <w:delText xml:space="preserve">Процедура </w:delText>
        </w:r>
        <w:r w:rsidDel="00A4290C">
          <w:delText>PopMatch</w:delText>
        </w:r>
        <w:r w:rsidRPr="002776E7" w:rsidDel="00A4290C">
          <w:rPr>
            <w:lang w:val="ru-RU"/>
          </w:rPr>
          <w:delText xml:space="preserve"> </w:delText>
        </w:r>
        <w:r w:rsidR="002776E7" w:rsidDel="00A4290C">
          <w:rPr>
            <w:lang w:val="ru-RU"/>
          </w:rPr>
          <w:delText>удаляет фишки из стека и вставляет на поле так, чтобы массив был отсортирован.</w:delText>
        </w:r>
      </w:del>
    </w:p>
    <w:p w14:paraId="194BB691" w14:textId="6EB4F91C" w:rsidR="0059339C" w:rsidDel="00A4290C" w:rsidRDefault="0059339C" w:rsidP="00FF33CE">
      <w:pPr>
        <w:pStyle w:val="10"/>
        <w:rPr>
          <w:del w:id="675" w:author="Maxim Vashkevich" w:date="2019-12-26T09:00:00Z"/>
          <w:lang w:val="ru-RU"/>
        </w:rPr>
        <w:pPrChange w:id="676" w:author="Maxim Vashkevich" w:date="2019-12-26T14:49:00Z">
          <w:pPr>
            <w:pStyle w:val="20"/>
          </w:pPr>
        </w:pPrChange>
      </w:pPr>
      <w:bookmarkStart w:id="677" w:name="_Toc8766203"/>
      <w:del w:id="678" w:author="Maxim Vashkevich" w:date="2019-12-26T09:00:00Z">
        <w:r w:rsidDel="00A4290C">
          <w:rPr>
            <w:lang w:val="ru-RU"/>
          </w:rPr>
          <w:delText>Работа с таблицей рекордов</w:delText>
        </w:r>
        <w:bookmarkEnd w:id="677"/>
      </w:del>
    </w:p>
    <w:p w14:paraId="08A78676" w14:textId="376351A7" w:rsidR="00747BC3" w:rsidDel="00A4290C" w:rsidRDefault="000E2DB1" w:rsidP="00FF33CE">
      <w:pPr>
        <w:pStyle w:val="10"/>
        <w:rPr>
          <w:del w:id="679" w:author="Maxim Vashkevich" w:date="2019-12-26T09:00:00Z"/>
          <w:lang w:val="ru-RU"/>
        </w:rPr>
        <w:pPrChange w:id="680" w:author="Maxim Vashkevich" w:date="2019-12-26T14:49:00Z">
          <w:pPr/>
        </w:pPrChange>
      </w:pPr>
      <w:del w:id="681" w:author="Maxim Vashkevich" w:date="2019-12-26T09:00:00Z">
        <w:r w:rsidDel="00A4290C">
          <w:rPr>
            <w:lang w:val="ru-RU"/>
          </w:rPr>
          <w:delText xml:space="preserve">За работу с таблицей рекордов отвечает класс </w:delText>
        </w:r>
        <w:r w:rsidDel="00A4290C">
          <w:delText>TRecordService</w:delText>
        </w:r>
        <w:r w:rsidDel="00A4290C">
          <w:rPr>
            <w:lang w:val="ru-RU"/>
          </w:rPr>
          <w:delText xml:space="preserve">, объект которого создаётся при инициализации модуля </w:delText>
        </w:r>
        <w:r w:rsidDel="00A4290C">
          <w:delText>RecordService</w:delText>
        </w:r>
        <w:r w:rsidR="00A96A29" w:rsidDel="00A4290C">
          <w:rPr>
            <w:lang w:val="ru-RU"/>
          </w:rPr>
          <w:delText xml:space="preserve"> и остаётся доступным на протяжении всей работы программы. </w:delText>
        </w:r>
        <w:r w:rsidR="001E1971" w:rsidDel="00A4290C">
          <w:rPr>
            <w:lang w:val="ru-RU"/>
          </w:rPr>
          <w:delText>Для хранения рекордов используется структура данных связный список</w:delText>
        </w:r>
        <w:r w:rsidR="00BD1295" w:rsidDel="00A4290C">
          <w:rPr>
            <w:lang w:val="ru-RU"/>
          </w:rPr>
          <w:delText>, позволяющая вставлять новые элементы в любое место списка без сдвига остальных.</w:delText>
        </w:r>
      </w:del>
    </w:p>
    <w:p w14:paraId="1DDE0FAC" w14:textId="4388D341" w:rsidR="0059339C" w:rsidDel="00A4290C" w:rsidRDefault="00BD1295" w:rsidP="00FF33CE">
      <w:pPr>
        <w:pStyle w:val="10"/>
        <w:rPr>
          <w:del w:id="682" w:author="Maxim Vashkevich" w:date="2019-12-26T09:00:00Z"/>
          <w:lang w:val="ru-RU"/>
        </w:rPr>
        <w:pPrChange w:id="683" w:author="Maxim Vashkevich" w:date="2019-12-26T14:49:00Z">
          <w:pPr/>
        </w:pPrChange>
      </w:pPr>
      <w:del w:id="684" w:author="Maxim Vashkevich" w:date="2019-12-26T09:00:00Z">
        <w:r w:rsidDel="00A4290C">
          <w:rPr>
            <w:lang w:val="ru-RU"/>
          </w:rPr>
          <w:delText>К</w:delText>
        </w:r>
        <w:r w:rsidR="00A96A29" w:rsidDel="00A4290C">
          <w:rPr>
            <w:lang w:val="ru-RU"/>
          </w:rPr>
          <w:delText xml:space="preserve">ласс </w:delText>
        </w:r>
        <w:r w:rsidDel="00A4290C">
          <w:delText>TRecordService</w:delText>
        </w:r>
        <w:r w:rsidRPr="00BD1295" w:rsidDel="00A4290C">
          <w:rPr>
            <w:lang w:val="ru-RU"/>
          </w:rPr>
          <w:delText xml:space="preserve"> </w:delText>
        </w:r>
        <w:r w:rsidR="00A96A29" w:rsidDel="00A4290C">
          <w:rPr>
            <w:lang w:val="ru-RU"/>
          </w:rPr>
          <w:delText>содержит следующие скрытые поля:</w:delText>
        </w:r>
      </w:del>
    </w:p>
    <w:p w14:paraId="6B0BF2CD" w14:textId="4AFA92CC" w:rsidR="00A96A29" w:rsidRPr="00A96A29" w:rsidDel="00A4290C" w:rsidRDefault="00A96A29" w:rsidP="00FF33CE">
      <w:pPr>
        <w:pStyle w:val="10"/>
        <w:rPr>
          <w:del w:id="685" w:author="Maxim Vashkevich" w:date="2019-12-26T09:00:00Z"/>
        </w:rPr>
        <w:pPrChange w:id="686" w:author="Maxim Vashkevich" w:date="2019-12-26T14:49:00Z">
          <w:pPr>
            <w:pStyle w:val="1"/>
          </w:pPr>
        </w:pPrChange>
      </w:pPr>
      <w:del w:id="687" w:author="Maxim Vashkevich" w:date="2019-12-26T09:00:00Z">
        <w:r w:rsidRPr="00EF0923" w:rsidDel="00A4290C">
          <w:rPr>
            <w:rStyle w:val="afe"/>
          </w:rPr>
          <w:delText>FFile</w:delText>
        </w:r>
        <w:r w:rsidRPr="00A96A29" w:rsidDel="00A4290C">
          <w:delText>: file of TRecord</w:delText>
        </w:r>
        <w:r w:rsidR="00747BC3" w:rsidDel="00A4290C">
          <w:delText xml:space="preserve"> – файловая переменная для хранения рекордов</w:delText>
        </w:r>
        <w:r w:rsidRPr="00A96A29" w:rsidDel="00A4290C">
          <w:delText>;</w:delText>
        </w:r>
      </w:del>
    </w:p>
    <w:p w14:paraId="446EA0F4" w14:textId="646C833B" w:rsidR="00A96A29" w:rsidDel="00A4290C" w:rsidRDefault="00A96A29" w:rsidP="00FF33CE">
      <w:pPr>
        <w:pStyle w:val="10"/>
        <w:rPr>
          <w:del w:id="688" w:author="Maxim Vashkevich" w:date="2019-12-26T09:00:00Z"/>
        </w:rPr>
        <w:pPrChange w:id="689" w:author="Maxim Vashkevich" w:date="2019-12-26T14:49:00Z">
          <w:pPr>
            <w:pStyle w:val="1"/>
          </w:pPr>
        </w:pPrChange>
      </w:pPr>
      <w:del w:id="690" w:author="Maxim Vashkevich" w:date="2019-12-26T09:00:00Z">
        <w:r w:rsidRPr="00EF0923" w:rsidDel="00A4290C">
          <w:rPr>
            <w:rStyle w:val="afe"/>
          </w:rPr>
          <w:delText>FRecords</w:delText>
        </w:r>
        <w:r w:rsidRPr="00A96A29" w:rsidDel="00A4290C">
          <w:delText>: PRecordNode</w:delText>
        </w:r>
        <w:r w:rsidR="00747BC3" w:rsidDel="00A4290C">
          <w:delText xml:space="preserve"> – указатель на начало связного списка, хранящего рекорды.</w:delText>
        </w:r>
      </w:del>
    </w:p>
    <w:p w14:paraId="63217B7E" w14:textId="31F36113" w:rsidR="00BD1295" w:rsidDel="00A4290C" w:rsidRDefault="00BD1295" w:rsidP="00FF33CE">
      <w:pPr>
        <w:pStyle w:val="10"/>
        <w:rPr>
          <w:del w:id="691" w:author="Maxim Vashkevich" w:date="2019-12-26T09:00:00Z"/>
          <w:lang w:val="ru-RU"/>
        </w:rPr>
        <w:pPrChange w:id="692" w:author="Maxim Vashkevich" w:date="2019-12-26T14:49:00Z">
          <w:pPr/>
        </w:pPrChange>
      </w:pPr>
      <w:del w:id="693" w:author="Maxim Vashkevich" w:date="2019-12-26T09:00:00Z">
        <w:r w:rsidDel="00A4290C">
          <w:rPr>
            <w:lang w:val="ru-RU"/>
          </w:rPr>
          <w:delText>Так же он включает в себя следующие скрытые методы:</w:delText>
        </w:r>
      </w:del>
    </w:p>
    <w:p w14:paraId="168B7C39" w14:textId="17BCF0FD" w:rsidR="00BD1295" w:rsidRPr="00BD1295" w:rsidDel="00A4290C" w:rsidRDefault="00BD1295" w:rsidP="00FF33CE">
      <w:pPr>
        <w:pStyle w:val="10"/>
        <w:rPr>
          <w:del w:id="694" w:author="Maxim Vashkevich" w:date="2019-12-26T09:00:00Z"/>
        </w:rPr>
        <w:pPrChange w:id="695" w:author="Maxim Vashkevich" w:date="2019-12-26T14:49:00Z">
          <w:pPr>
            <w:pStyle w:val="1"/>
          </w:pPr>
        </w:pPrChange>
      </w:pPr>
      <w:del w:id="696" w:author="Maxim Vashkevich" w:date="2019-12-26T09:00:00Z">
        <w:r w:rsidRPr="00BD1295" w:rsidDel="00A4290C">
          <w:rPr>
            <w:rStyle w:val="afe"/>
          </w:rPr>
          <w:delText>Save</w:delText>
        </w:r>
        <w:r w:rsidDel="00A4290C">
          <w:rPr>
            <w:rStyle w:val="afe"/>
          </w:rPr>
          <w:delText xml:space="preserve"> – </w:delText>
        </w:r>
        <w:r w:rsidDel="00A4290C">
          <w:delText>используется для сохранения списка рекордов в файл</w:delText>
        </w:r>
        <w:r w:rsidRPr="00BD1295" w:rsidDel="00A4290C">
          <w:delText>;</w:delText>
        </w:r>
      </w:del>
    </w:p>
    <w:p w14:paraId="00295C52" w14:textId="488C4DAD" w:rsidR="00BD1295" w:rsidDel="00A4290C" w:rsidRDefault="00BD1295" w:rsidP="00FF33CE">
      <w:pPr>
        <w:pStyle w:val="10"/>
        <w:rPr>
          <w:del w:id="697" w:author="Maxim Vashkevich" w:date="2019-12-26T09:00:00Z"/>
        </w:rPr>
        <w:pPrChange w:id="698" w:author="Maxim Vashkevich" w:date="2019-12-26T14:49:00Z">
          <w:pPr>
            <w:pStyle w:val="1"/>
          </w:pPr>
        </w:pPrChange>
      </w:pPr>
      <w:del w:id="699" w:author="Maxim Vashkevich" w:date="2019-12-26T09:00:00Z">
        <w:r w:rsidRPr="00BD1295" w:rsidDel="00A4290C">
          <w:rPr>
            <w:rStyle w:val="afe"/>
          </w:rPr>
          <w:delText>GetPathToFile</w:delText>
        </w:r>
        <w:r w:rsidRPr="00CF3700" w:rsidDel="00A4290C">
          <w:delText>(</w:delText>
        </w:r>
        <w:r w:rsidRPr="00BD1295" w:rsidDel="00A4290C">
          <w:delText>Filename</w:delText>
        </w:r>
        <w:r w:rsidRPr="00CF3700" w:rsidDel="00A4290C">
          <w:delText xml:space="preserve">: </w:delText>
        </w:r>
        <w:r w:rsidRPr="00BD1295" w:rsidDel="00A4290C">
          <w:delText>string</w:delText>
        </w:r>
        <w:r w:rsidRPr="00CF3700" w:rsidDel="00A4290C">
          <w:delText xml:space="preserve">): </w:delText>
        </w:r>
        <w:r w:rsidRPr="00BD1295" w:rsidDel="00A4290C">
          <w:delText>string</w:delText>
        </w:r>
        <w:r w:rsidR="00CF3700" w:rsidDel="00A4290C">
          <w:delText xml:space="preserve"> – вызывается для получения пути к файлу в каталоге, где хранятся данные приложения</w:delText>
        </w:r>
        <w:r w:rsidR="00B60E0E" w:rsidDel="00A4290C">
          <w:delText>.</w:delText>
        </w:r>
      </w:del>
    </w:p>
    <w:p w14:paraId="4DC75F73" w14:textId="498CC934" w:rsidR="009B164C" w:rsidDel="00A4290C" w:rsidRDefault="009B164C" w:rsidP="00FF33CE">
      <w:pPr>
        <w:pStyle w:val="10"/>
        <w:rPr>
          <w:del w:id="700" w:author="Maxim Vashkevich" w:date="2019-12-26T09:00:00Z"/>
          <w:lang w:val="ru-RU"/>
        </w:rPr>
        <w:pPrChange w:id="701" w:author="Maxim Vashkevich" w:date="2019-12-26T14:49:00Z">
          <w:pPr/>
        </w:pPrChange>
      </w:pPr>
      <w:del w:id="702" w:author="Maxim Vashkevich" w:date="2019-12-26T09:00:00Z">
        <w:r w:rsidDel="00A4290C">
          <w:rPr>
            <w:lang w:val="ru-RU"/>
          </w:rPr>
          <w:delText>Класс состоит из перечисленных ниже публичных методов:</w:delText>
        </w:r>
      </w:del>
    </w:p>
    <w:p w14:paraId="74A59851" w14:textId="166A0015" w:rsidR="009B164C" w:rsidRPr="009B164C" w:rsidDel="00A4290C" w:rsidRDefault="009B164C" w:rsidP="00FF33CE">
      <w:pPr>
        <w:pStyle w:val="10"/>
        <w:rPr>
          <w:del w:id="703" w:author="Maxim Vashkevich" w:date="2019-12-26T09:00:00Z"/>
        </w:rPr>
        <w:pPrChange w:id="704" w:author="Maxim Vashkevich" w:date="2019-12-26T14:49:00Z">
          <w:pPr>
            <w:pStyle w:val="1"/>
          </w:pPr>
        </w:pPrChange>
      </w:pPr>
      <w:del w:id="705" w:author="Maxim Vashkevich" w:date="2019-12-26T09:00:00Z">
        <w:r w:rsidRPr="009B164C" w:rsidDel="00A4290C">
          <w:rPr>
            <w:rStyle w:val="afe"/>
          </w:rPr>
          <w:delText>Create</w:delText>
        </w:r>
        <w:r w:rsidR="00F07616" w:rsidDel="00A4290C">
          <w:rPr>
            <w:rStyle w:val="afe"/>
          </w:rPr>
          <w:delText xml:space="preserve"> – </w:delText>
        </w:r>
        <w:r w:rsidR="00B60E0E" w:rsidDel="00A4290C">
          <w:delText>предназначена</w:delText>
        </w:r>
        <w:r w:rsidR="00F07616" w:rsidDel="00A4290C">
          <w:delText xml:space="preserve"> для</w:delText>
        </w:r>
        <w:r w:rsidR="00840045" w:rsidDel="00A4290C">
          <w:delText xml:space="preserve"> создания списка и</w:delText>
        </w:r>
        <w:r w:rsidR="00F07616" w:rsidDel="00A4290C">
          <w:delText xml:space="preserve"> загрузки рекордов из файла в связный список при запуске программы</w:delText>
        </w:r>
        <w:r w:rsidRPr="009B164C" w:rsidDel="00A4290C">
          <w:delText>;</w:delText>
        </w:r>
      </w:del>
    </w:p>
    <w:p w14:paraId="0FD145FA" w14:textId="48E83581" w:rsidR="009B164C" w:rsidRPr="009B164C" w:rsidDel="00A4290C" w:rsidRDefault="009B164C" w:rsidP="00FF33CE">
      <w:pPr>
        <w:pStyle w:val="10"/>
        <w:rPr>
          <w:del w:id="706" w:author="Maxim Vashkevich" w:date="2019-12-26T09:00:00Z"/>
        </w:rPr>
        <w:pPrChange w:id="707" w:author="Maxim Vashkevich" w:date="2019-12-26T14:49:00Z">
          <w:pPr>
            <w:pStyle w:val="1"/>
          </w:pPr>
        </w:pPrChange>
      </w:pPr>
      <w:del w:id="708" w:author="Maxim Vashkevich" w:date="2019-12-26T09:00:00Z">
        <w:r w:rsidRPr="00F07616" w:rsidDel="00A4290C">
          <w:rPr>
            <w:rStyle w:val="afe"/>
          </w:rPr>
          <w:delText>Add</w:delText>
        </w:r>
        <w:r w:rsidRPr="009B164C" w:rsidDel="00A4290C">
          <w:delText>(ARecord: TRecord)</w:delText>
        </w:r>
        <w:r w:rsidR="00F07616" w:rsidDel="00A4290C">
          <w:delText xml:space="preserve"> – </w:delText>
        </w:r>
        <w:r w:rsidR="00B60E0E" w:rsidDel="00A4290C">
          <w:delText>применяется</w:delText>
        </w:r>
        <w:r w:rsidR="00F07616" w:rsidDel="00A4290C">
          <w:delText xml:space="preserve"> для добавления рекорда в </w:delText>
        </w:r>
        <w:r w:rsidR="00765F61" w:rsidDel="00A4290C">
          <w:delText>список</w:delText>
        </w:r>
        <w:r w:rsidRPr="009B164C" w:rsidDel="00A4290C">
          <w:delText>;</w:delText>
        </w:r>
      </w:del>
    </w:p>
    <w:p w14:paraId="6A7646AF" w14:textId="69A2A519" w:rsidR="009B164C" w:rsidRPr="009B164C" w:rsidDel="00A4290C" w:rsidRDefault="009B164C" w:rsidP="00FF33CE">
      <w:pPr>
        <w:pStyle w:val="10"/>
        <w:rPr>
          <w:del w:id="709" w:author="Maxim Vashkevich" w:date="2019-12-26T09:00:00Z"/>
        </w:rPr>
        <w:pPrChange w:id="710" w:author="Maxim Vashkevich" w:date="2019-12-26T14:49:00Z">
          <w:pPr>
            <w:pStyle w:val="1"/>
          </w:pPr>
        </w:pPrChange>
      </w:pPr>
      <w:del w:id="711" w:author="Maxim Vashkevich" w:date="2019-12-26T09:00:00Z">
        <w:r w:rsidRPr="00F07616" w:rsidDel="00A4290C">
          <w:rPr>
            <w:rStyle w:val="afe"/>
          </w:rPr>
          <w:delText>Get</w:delText>
        </w:r>
        <w:r w:rsidRPr="009B164C" w:rsidDel="00A4290C">
          <w:delText>: PRecordNode</w:delText>
        </w:r>
        <w:r w:rsidR="00765F61" w:rsidDel="00A4290C">
          <w:delText xml:space="preserve"> – </w:delText>
        </w:r>
        <w:r w:rsidR="00B60E0E" w:rsidDel="00A4290C">
          <w:delText>вызывается</w:delText>
        </w:r>
        <w:r w:rsidR="00765F61" w:rsidDel="00A4290C">
          <w:delText xml:space="preserve"> для передачи рекордов для вывода</w:delText>
        </w:r>
        <w:r w:rsidRPr="009B164C" w:rsidDel="00A4290C">
          <w:delText>;</w:delText>
        </w:r>
      </w:del>
    </w:p>
    <w:p w14:paraId="5682909F" w14:textId="5C6C562F" w:rsidR="009B164C" w:rsidRPr="009B164C" w:rsidDel="00A4290C" w:rsidRDefault="009B164C" w:rsidP="00FF33CE">
      <w:pPr>
        <w:pStyle w:val="10"/>
        <w:rPr>
          <w:del w:id="712" w:author="Maxim Vashkevich" w:date="2019-12-26T09:00:00Z"/>
        </w:rPr>
        <w:pPrChange w:id="713" w:author="Maxim Vashkevich" w:date="2019-12-26T14:49:00Z">
          <w:pPr>
            <w:pStyle w:val="1"/>
          </w:pPr>
        </w:pPrChange>
      </w:pPr>
      <w:del w:id="714" w:author="Maxim Vashkevich" w:date="2019-12-26T09:00:00Z">
        <w:r w:rsidRPr="00F07616" w:rsidDel="00A4290C">
          <w:rPr>
            <w:rStyle w:val="afe"/>
          </w:rPr>
          <w:delText>Count</w:delText>
        </w:r>
        <w:r w:rsidRPr="009B164C" w:rsidDel="00A4290C">
          <w:delText>: Integer</w:delText>
        </w:r>
        <w:r w:rsidR="00765F61" w:rsidDel="00A4290C">
          <w:delText xml:space="preserve"> – используется для подсчёта числа рекордов в таблице</w:delText>
        </w:r>
        <w:r w:rsidRPr="009B164C" w:rsidDel="00A4290C">
          <w:delText>;</w:delText>
        </w:r>
      </w:del>
    </w:p>
    <w:p w14:paraId="69F316ED" w14:textId="5D2FE87B" w:rsidR="009B164C" w:rsidDel="00A4290C" w:rsidRDefault="009B164C" w:rsidP="00FF33CE">
      <w:pPr>
        <w:pStyle w:val="10"/>
        <w:rPr>
          <w:del w:id="715" w:author="Maxim Vashkevich" w:date="2019-12-26T09:00:00Z"/>
        </w:rPr>
        <w:pPrChange w:id="716" w:author="Maxim Vashkevich" w:date="2019-12-26T14:49:00Z">
          <w:pPr>
            <w:pStyle w:val="1"/>
          </w:pPr>
        </w:pPrChange>
      </w:pPr>
      <w:del w:id="717" w:author="Maxim Vashkevich" w:date="2019-12-26T09:00:00Z">
        <w:r w:rsidRPr="00F07616" w:rsidDel="00A4290C">
          <w:rPr>
            <w:rStyle w:val="afe"/>
          </w:rPr>
          <w:delText>Destroy</w:delText>
        </w:r>
        <w:r w:rsidR="00765F61" w:rsidDel="00A4290C">
          <w:rPr>
            <w:rStyle w:val="afe"/>
          </w:rPr>
          <w:delText xml:space="preserve"> – </w:delText>
        </w:r>
        <w:r w:rsidR="00B60E0E" w:rsidDel="00A4290C">
          <w:delText>предназначена</w:delText>
        </w:r>
        <w:r w:rsidR="00765F61" w:rsidDel="00A4290C">
          <w:delText xml:space="preserve"> для</w:delText>
        </w:r>
        <w:r w:rsidR="00840045" w:rsidDel="00A4290C">
          <w:delText xml:space="preserve"> сохранения таблицы рекордов и</w:delText>
        </w:r>
        <w:r w:rsidR="00765F61" w:rsidDel="00A4290C">
          <w:delText xml:space="preserve"> </w:delText>
        </w:r>
        <w:r w:rsidR="00840045" w:rsidDel="00A4290C">
          <w:delText>освобождения памяти, выделенной для списка, вызывается при закрытии программы.</w:delText>
        </w:r>
      </w:del>
    </w:p>
    <w:p w14:paraId="2DC362E8" w14:textId="2F5DB9D1" w:rsidR="00E132DA" w:rsidDel="00A4290C" w:rsidRDefault="000D0997" w:rsidP="00FF33CE">
      <w:pPr>
        <w:pStyle w:val="10"/>
        <w:rPr>
          <w:del w:id="718" w:author="Maxim Vashkevich" w:date="2019-12-26T09:00:00Z"/>
        </w:rPr>
        <w:pPrChange w:id="719" w:author="Maxim Vashkevich" w:date="2019-12-26T14:49:00Z">
          <w:pPr>
            <w:pStyle w:val="3"/>
          </w:pPr>
        </w:pPrChange>
      </w:pPr>
      <w:del w:id="720" w:author="Maxim Vashkevich" w:date="2019-12-26T09:00:00Z">
        <w:r w:rsidDel="00A4290C">
          <w:delText>Конструктор класса</w:delText>
        </w:r>
      </w:del>
    </w:p>
    <w:p w14:paraId="3BB62BD5" w14:textId="04CC1495" w:rsidR="0007745E" w:rsidDel="00A4290C" w:rsidRDefault="00DF650B" w:rsidP="00FF33CE">
      <w:pPr>
        <w:pStyle w:val="10"/>
        <w:rPr>
          <w:del w:id="721" w:author="Maxim Vashkevich" w:date="2019-12-26T09:00:00Z"/>
          <w:lang w:val="ru-RU"/>
        </w:rPr>
        <w:pPrChange w:id="722" w:author="Maxim Vashkevich" w:date="2019-12-26T14:49:00Z">
          <w:pPr/>
        </w:pPrChange>
      </w:pPr>
      <w:del w:id="723" w:author="Maxim Vashkevich" w:date="2019-12-26T09:00:00Z">
        <w:r w:rsidDel="00A4290C">
          <w:rPr>
            <w:lang w:val="ru-RU"/>
          </w:rPr>
          <w:delText xml:space="preserve">При создании класса проверяется существование каталога, где хранятся данные программы. Данный каталог расположен в папке, где находятся </w:delText>
        </w:r>
        <w:r w:rsidR="00EB485B" w:rsidDel="00A4290C">
          <w:rPr>
            <w:lang w:val="ru-RU"/>
          </w:rPr>
          <w:delText>файлы всех приложений, доступные для всех пользователей компьютера. В случае отсутствия такого каталога он создаётся. После проверяется наличие файла с рекордами</w:delText>
        </w:r>
        <w:r w:rsidR="00145C83" w:rsidDel="00A4290C">
          <w:rPr>
            <w:lang w:val="ru-RU"/>
          </w:rPr>
          <w:delText>.</w:delText>
        </w:r>
        <w:r w:rsidR="000936E4" w:rsidDel="00A4290C">
          <w:rPr>
            <w:lang w:val="ru-RU"/>
          </w:rPr>
          <w:delText xml:space="preserve"> Если его</w:delText>
        </w:r>
        <w:r w:rsidR="00216EBD" w:rsidDel="00A4290C">
          <w:rPr>
            <w:lang w:val="ru-RU"/>
          </w:rPr>
          <w:delText xml:space="preserve"> </w:delText>
        </w:r>
        <w:r w:rsidR="00A44653" w:rsidDel="00A4290C">
          <w:rPr>
            <w:lang w:val="ru-RU"/>
          </w:rPr>
          <w:delText>нет, то он создаётся и заполняе</w:delText>
        </w:r>
        <w:r w:rsidR="000936E4" w:rsidDel="00A4290C">
          <w:rPr>
            <w:lang w:val="ru-RU"/>
          </w:rPr>
          <w:delText>тся значениями по умолчанию, которые хранятся в массиве-константе</w:delText>
        </w:r>
        <w:r w:rsidR="00123F51" w:rsidDel="00A4290C">
          <w:rPr>
            <w:lang w:val="ru-RU"/>
          </w:rPr>
          <w:delText>. Далее данные о рекордах считываются в связный список.</w:delText>
        </w:r>
      </w:del>
    </w:p>
    <w:p w14:paraId="56BC6424" w14:textId="04B66D2F" w:rsidR="00EA0250" w:rsidDel="00A4290C" w:rsidRDefault="0007745E" w:rsidP="00FF33CE">
      <w:pPr>
        <w:pStyle w:val="10"/>
        <w:rPr>
          <w:del w:id="724" w:author="Maxim Vashkevich" w:date="2019-12-26T09:00:00Z"/>
          <w:rFonts w:eastAsia="Calibri"/>
        </w:rPr>
        <w:pPrChange w:id="725" w:author="Maxim Vashkevich" w:date="2019-12-26T14:49:00Z">
          <w:pPr>
            <w:pStyle w:val="3"/>
          </w:pPr>
        </w:pPrChange>
      </w:pPr>
      <w:del w:id="726" w:author="Maxim Vashkevich" w:date="2019-12-26T09:00:00Z">
        <w:r w:rsidDel="00A4290C">
          <w:rPr>
            <w:rFonts w:eastAsia="Calibri"/>
          </w:rPr>
          <w:delText>Добавление рекорда</w:delText>
        </w:r>
      </w:del>
    </w:p>
    <w:p w14:paraId="145AAA26" w14:textId="7C92F87D" w:rsidR="000C11D2" w:rsidDel="00A4290C" w:rsidRDefault="0007745E" w:rsidP="00FF33CE">
      <w:pPr>
        <w:pStyle w:val="10"/>
        <w:rPr>
          <w:del w:id="727" w:author="Maxim Vashkevich" w:date="2019-12-26T09:00:00Z"/>
          <w:lang w:val="ru-RU"/>
        </w:rPr>
        <w:pPrChange w:id="728" w:author="Maxim Vashkevich" w:date="2019-12-26T14:49:00Z">
          <w:pPr/>
        </w:pPrChange>
      </w:pPr>
      <w:del w:id="729" w:author="Maxim Vashkevich" w:date="2019-12-26T09:00:00Z">
        <w:r w:rsidDel="00A4290C">
          <w:rPr>
            <w:lang w:val="ru-RU"/>
          </w:rPr>
          <w:delText xml:space="preserve">Для добавления рекорда в список служит процедура </w:delText>
        </w:r>
        <w:r w:rsidDel="00A4290C">
          <w:delText>Add</w:delText>
        </w:r>
        <w:r w:rsidR="00410964" w:rsidDel="00A4290C">
          <w:rPr>
            <w:lang w:val="ru-RU"/>
          </w:rPr>
          <w:delText xml:space="preserve">, которая принимает параметр типа </w:delText>
        </w:r>
        <w:r w:rsidR="00410964" w:rsidDel="00A4290C">
          <w:delText>TRecord</w:delText>
        </w:r>
        <w:r w:rsidR="00410964" w:rsidRPr="00410964" w:rsidDel="00A4290C">
          <w:rPr>
            <w:lang w:val="ru-RU"/>
          </w:rPr>
          <w:delText xml:space="preserve">. </w:delText>
        </w:r>
        <w:r w:rsidR="00410964" w:rsidDel="00A4290C">
          <w:rPr>
            <w:lang w:val="ru-RU"/>
          </w:rPr>
          <w:delText>Вначале создаётся новый элемент списка, значению которого присваивается переданный в процедуру параметр, а указателю на следующий элемент присваивается значение «</w:delText>
        </w:r>
        <w:r w:rsidR="00410964" w:rsidDel="00A4290C">
          <w:delText>nil</w:delText>
        </w:r>
        <w:r w:rsidR="00410964" w:rsidDel="00A4290C">
          <w:rPr>
            <w:lang w:val="ru-RU"/>
          </w:rPr>
          <w:delText>»</w:delText>
        </w:r>
        <w:r w:rsidR="00827AC7" w:rsidRPr="00827AC7" w:rsidDel="00A4290C">
          <w:rPr>
            <w:lang w:val="ru-RU"/>
          </w:rPr>
          <w:delText xml:space="preserve">. </w:delText>
        </w:r>
        <w:r w:rsidR="00827AC7" w:rsidDel="00A4290C">
          <w:rPr>
            <w:lang w:val="ru-RU"/>
          </w:rPr>
          <w:delText>Из-за того, что алгоритм вставки в пустой список,</w:delText>
        </w:r>
        <w:r w:rsidR="000C11D2" w:rsidDel="00A4290C">
          <w:rPr>
            <w:lang w:val="ru-RU"/>
          </w:rPr>
          <w:delText xml:space="preserve"> начало,</w:delText>
        </w:r>
        <w:r w:rsidR="00827AC7" w:rsidDel="00A4290C">
          <w:rPr>
            <w:lang w:val="ru-RU"/>
          </w:rPr>
          <w:delText xml:space="preserve"> </w:delText>
        </w:r>
        <w:r w:rsidR="000C11D2" w:rsidDel="00A4290C">
          <w:rPr>
            <w:lang w:val="ru-RU"/>
          </w:rPr>
          <w:delText>середину и конец непустого списка различаются, в данной процедуре реализована обработка каждой из ситуаций.</w:delText>
        </w:r>
        <w:r w:rsidR="004F56A5" w:rsidDel="00A4290C">
          <w:rPr>
            <w:lang w:val="ru-RU"/>
          </w:rPr>
          <w:delText xml:space="preserve"> Код добавления приведен ниже.</w:delText>
        </w:r>
      </w:del>
    </w:p>
    <w:p w14:paraId="753E2AF3" w14:textId="033AA7C0" w:rsidR="00BC0595" w:rsidRPr="00BC0595" w:rsidDel="00A4290C" w:rsidRDefault="00BC0595" w:rsidP="00FF33CE">
      <w:pPr>
        <w:pStyle w:val="10"/>
        <w:rPr>
          <w:del w:id="730" w:author="Maxim Vashkevich" w:date="2019-12-26T09:00:00Z"/>
          <w:lang w:val="ru-RU"/>
        </w:rPr>
        <w:pPrChange w:id="731" w:author="Maxim Vashkevich" w:date="2019-12-26T14:49:00Z">
          <w:pPr>
            <w:pStyle w:val="afa"/>
          </w:pPr>
        </w:pPrChange>
      </w:pPr>
      <w:del w:id="732" w:author="Maxim Vashkevich" w:date="2019-12-26T09:00:00Z">
        <w:r w:rsidDel="00A4290C">
          <w:rPr>
            <w:lang w:val="ru-RU"/>
          </w:rPr>
          <w:delText>// Если список пуст, присвоить текущий узел вершине списка</w:delText>
        </w:r>
      </w:del>
    </w:p>
    <w:p w14:paraId="6D02A07D" w14:textId="0FE7BD16" w:rsidR="003C7F50" w:rsidRPr="003C7F50" w:rsidDel="00A4290C" w:rsidRDefault="003C7F50" w:rsidP="00FF33CE">
      <w:pPr>
        <w:pStyle w:val="10"/>
        <w:rPr>
          <w:del w:id="733" w:author="Maxim Vashkevich" w:date="2019-12-26T09:00:00Z"/>
        </w:rPr>
        <w:pPrChange w:id="734" w:author="Maxim Vashkevich" w:date="2019-12-26T14:49:00Z">
          <w:pPr>
            <w:pStyle w:val="afa"/>
          </w:pPr>
        </w:pPrChange>
      </w:pPr>
      <w:del w:id="735" w:author="Maxim Vashkevich" w:date="2019-12-26T09:00:00Z">
        <w:r w:rsidRPr="003C7F50" w:rsidDel="00A4290C">
          <w:delText>if not Assigned(FRecords) then</w:delText>
        </w:r>
      </w:del>
    </w:p>
    <w:p w14:paraId="18D3D120" w14:textId="484DA2C6" w:rsidR="003C7F50" w:rsidRPr="003C7F50" w:rsidDel="00A4290C" w:rsidRDefault="003C7F50" w:rsidP="00FF33CE">
      <w:pPr>
        <w:pStyle w:val="10"/>
        <w:rPr>
          <w:del w:id="736" w:author="Maxim Vashkevich" w:date="2019-12-26T09:00:00Z"/>
        </w:rPr>
        <w:pPrChange w:id="737" w:author="Maxim Vashkevich" w:date="2019-12-26T14:49:00Z">
          <w:pPr>
            <w:pStyle w:val="afa"/>
          </w:pPr>
        </w:pPrChange>
      </w:pPr>
      <w:del w:id="738" w:author="Maxim Vashkevich" w:date="2019-12-26T09:00:00Z">
        <w:r w:rsidRPr="003C7F50" w:rsidDel="00A4290C">
          <w:delText xml:space="preserve">    FRecords := Temp</w:delText>
        </w:r>
      </w:del>
    </w:p>
    <w:p w14:paraId="110A79E4" w14:textId="3CCEFB67" w:rsidR="003C7F50" w:rsidRPr="001E167D" w:rsidDel="00A4290C" w:rsidRDefault="003C7F50" w:rsidP="00FF33CE">
      <w:pPr>
        <w:pStyle w:val="10"/>
        <w:rPr>
          <w:del w:id="739" w:author="Maxim Vashkevich" w:date="2019-12-26T09:00:00Z"/>
          <w:lang w:val="ru-RU"/>
        </w:rPr>
        <w:pPrChange w:id="740" w:author="Maxim Vashkevich" w:date="2019-12-26T14:49:00Z">
          <w:pPr>
            <w:pStyle w:val="afa"/>
          </w:pPr>
        </w:pPrChange>
      </w:pPr>
      <w:del w:id="741" w:author="Maxim Vashkevich" w:date="2019-12-26T09:00:00Z">
        <w:r w:rsidRPr="003C7F50" w:rsidDel="00A4290C">
          <w:delText>else</w:delText>
        </w:r>
      </w:del>
    </w:p>
    <w:p w14:paraId="59F2DB52" w14:textId="79C3309F" w:rsidR="003C7F50" w:rsidRPr="009D6A76" w:rsidDel="00A4290C" w:rsidRDefault="003C7F50" w:rsidP="00FF33CE">
      <w:pPr>
        <w:pStyle w:val="10"/>
        <w:rPr>
          <w:del w:id="742" w:author="Maxim Vashkevich" w:date="2019-12-26T09:00:00Z"/>
          <w:lang w:val="ru-RU"/>
        </w:rPr>
        <w:pPrChange w:id="743" w:author="Maxim Vashkevich" w:date="2019-12-26T14:49:00Z">
          <w:pPr>
            <w:pStyle w:val="afa"/>
          </w:pPr>
        </w:pPrChange>
      </w:pPr>
      <w:del w:id="744" w:author="Maxim Vashkevich" w:date="2019-12-26T09:00:00Z">
        <w:r w:rsidRPr="003C7F50" w:rsidDel="00A4290C">
          <w:delText>begin</w:delText>
        </w:r>
      </w:del>
    </w:p>
    <w:p w14:paraId="54D4BB2B" w14:textId="58EDFADB" w:rsidR="003C7F50" w:rsidRPr="00BC0595" w:rsidDel="00A4290C" w:rsidRDefault="003C7F50" w:rsidP="00FF33CE">
      <w:pPr>
        <w:pStyle w:val="10"/>
        <w:rPr>
          <w:del w:id="745" w:author="Maxim Vashkevich" w:date="2019-12-26T09:00:00Z"/>
          <w:lang w:val="ru-RU"/>
        </w:rPr>
        <w:pPrChange w:id="746" w:author="Maxim Vashkevich" w:date="2019-12-26T14:49:00Z">
          <w:pPr>
            <w:pStyle w:val="afa"/>
          </w:pPr>
        </w:pPrChange>
      </w:pPr>
      <w:del w:id="747" w:author="Maxim Vashkevich" w:date="2019-12-26T09:00:00Z">
        <w:r w:rsidRPr="00BC0595" w:rsidDel="00A4290C">
          <w:rPr>
            <w:lang w:val="ru-RU"/>
          </w:rPr>
          <w:delText xml:space="preserve">    // </w:delText>
        </w:r>
        <w:r w:rsidR="00BC0595" w:rsidDel="00A4290C">
          <w:rPr>
            <w:lang w:val="ru-RU"/>
          </w:rPr>
          <w:delText>Вставка в начало списка, если текущий рекорд лучший</w:delText>
        </w:r>
      </w:del>
    </w:p>
    <w:p w14:paraId="001D4D6C" w14:textId="4BEB0A73" w:rsidR="003C7F50" w:rsidRPr="003C7F50" w:rsidDel="00A4290C" w:rsidRDefault="003C7F50" w:rsidP="00FF33CE">
      <w:pPr>
        <w:pStyle w:val="10"/>
        <w:rPr>
          <w:del w:id="748" w:author="Maxim Vashkevich" w:date="2019-12-26T09:00:00Z"/>
        </w:rPr>
        <w:pPrChange w:id="749" w:author="Maxim Vashkevich" w:date="2019-12-26T14:49:00Z">
          <w:pPr>
            <w:pStyle w:val="afa"/>
          </w:pPr>
        </w:pPrChange>
      </w:pPr>
      <w:del w:id="750" w:author="Maxim Vashkevich" w:date="2019-12-26T09:00:00Z">
        <w:r w:rsidRPr="00BC0595" w:rsidDel="00A4290C">
          <w:rPr>
            <w:lang w:val="ru-RU"/>
          </w:rPr>
          <w:delText xml:space="preserve">    </w:delText>
        </w:r>
        <w:r w:rsidRPr="003C7F50" w:rsidDel="00A4290C">
          <w:delText>Cur := FRecords;</w:delText>
        </w:r>
      </w:del>
    </w:p>
    <w:p w14:paraId="7F2FD1D1" w14:textId="12FCCDA6" w:rsidR="003C7F50" w:rsidRPr="003C7F50" w:rsidDel="00A4290C" w:rsidRDefault="003C7F50" w:rsidP="00FF33CE">
      <w:pPr>
        <w:pStyle w:val="10"/>
        <w:rPr>
          <w:del w:id="751" w:author="Maxim Vashkevich" w:date="2019-12-26T09:00:00Z"/>
        </w:rPr>
        <w:pPrChange w:id="752" w:author="Maxim Vashkevich" w:date="2019-12-26T14:49:00Z">
          <w:pPr>
            <w:pStyle w:val="afa"/>
          </w:pPr>
        </w:pPrChange>
      </w:pPr>
      <w:del w:id="753" w:author="Maxim Vashkevich" w:date="2019-12-26T09:00:00Z">
        <w:r w:rsidRPr="003C7F50" w:rsidDel="00A4290C">
          <w:delText xml:space="preserve">    if Cur.Value.Time &gt; ARecord.Time then</w:delText>
        </w:r>
      </w:del>
    </w:p>
    <w:p w14:paraId="689137DC" w14:textId="076A140D" w:rsidR="003C7F50" w:rsidRPr="003C7F50" w:rsidDel="00A4290C" w:rsidRDefault="003C7F50" w:rsidP="00FF33CE">
      <w:pPr>
        <w:pStyle w:val="10"/>
        <w:rPr>
          <w:del w:id="754" w:author="Maxim Vashkevich" w:date="2019-12-26T09:00:00Z"/>
        </w:rPr>
        <w:pPrChange w:id="755" w:author="Maxim Vashkevich" w:date="2019-12-26T14:49:00Z">
          <w:pPr>
            <w:pStyle w:val="afa"/>
          </w:pPr>
        </w:pPrChange>
      </w:pPr>
      <w:del w:id="756" w:author="Maxim Vashkevich" w:date="2019-12-26T09:00:00Z">
        <w:r w:rsidRPr="003C7F50" w:rsidDel="00A4290C">
          <w:delText xml:space="preserve">    begin</w:delText>
        </w:r>
      </w:del>
    </w:p>
    <w:p w14:paraId="2618E198" w14:textId="0B8FF9C9" w:rsidR="003C7F50" w:rsidRPr="003C7F50" w:rsidDel="00A4290C" w:rsidRDefault="003C7F50" w:rsidP="00FF33CE">
      <w:pPr>
        <w:pStyle w:val="10"/>
        <w:rPr>
          <w:del w:id="757" w:author="Maxim Vashkevich" w:date="2019-12-26T09:00:00Z"/>
        </w:rPr>
        <w:pPrChange w:id="758" w:author="Maxim Vashkevich" w:date="2019-12-26T14:49:00Z">
          <w:pPr>
            <w:pStyle w:val="afa"/>
          </w:pPr>
        </w:pPrChange>
      </w:pPr>
      <w:del w:id="759" w:author="Maxim Vashkevich" w:date="2019-12-26T09:00:00Z">
        <w:r w:rsidRPr="003C7F50" w:rsidDel="00A4290C">
          <w:delText xml:space="preserve">        Temp.Next := FRecords;</w:delText>
        </w:r>
      </w:del>
    </w:p>
    <w:p w14:paraId="23934290" w14:textId="2D6E5D4D" w:rsidR="003C7F50" w:rsidRPr="003C7F50" w:rsidDel="00A4290C" w:rsidRDefault="003C7F50" w:rsidP="00FF33CE">
      <w:pPr>
        <w:pStyle w:val="10"/>
        <w:rPr>
          <w:del w:id="760" w:author="Maxim Vashkevich" w:date="2019-12-26T09:00:00Z"/>
        </w:rPr>
        <w:pPrChange w:id="761" w:author="Maxim Vashkevich" w:date="2019-12-26T14:49:00Z">
          <w:pPr>
            <w:pStyle w:val="afa"/>
          </w:pPr>
        </w:pPrChange>
      </w:pPr>
      <w:del w:id="762" w:author="Maxim Vashkevich" w:date="2019-12-26T09:00:00Z">
        <w:r w:rsidRPr="003C7F50" w:rsidDel="00A4290C">
          <w:delText xml:space="preserve">        FRecords := Temp;</w:delText>
        </w:r>
      </w:del>
    </w:p>
    <w:p w14:paraId="636D4695" w14:textId="18FED0C6" w:rsidR="003C7F50" w:rsidRPr="009D6A76" w:rsidDel="00A4290C" w:rsidRDefault="003C7F50" w:rsidP="00FF33CE">
      <w:pPr>
        <w:pStyle w:val="10"/>
        <w:rPr>
          <w:del w:id="763" w:author="Maxim Vashkevich" w:date="2019-12-26T09:00:00Z"/>
          <w:lang w:val="ru-RU"/>
        </w:rPr>
        <w:pPrChange w:id="764" w:author="Maxim Vashkevich" w:date="2019-12-26T14:49:00Z">
          <w:pPr>
            <w:pStyle w:val="afa"/>
          </w:pPr>
        </w:pPrChange>
      </w:pPr>
      <w:del w:id="765" w:author="Maxim Vashkevich" w:date="2019-12-26T09:00:00Z">
        <w:r w:rsidRPr="003C7F50" w:rsidDel="00A4290C">
          <w:delText xml:space="preserve">    end</w:delText>
        </w:r>
      </w:del>
    </w:p>
    <w:p w14:paraId="7239ABC6" w14:textId="0C85775C" w:rsidR="003C7F50" w:rsidRPr="009D6A76" w:rsidDel="00A4290C" w:rsidRDefault="003C7F50" w:rsidP="00FF33CE">
      <w:pPr>
        <w:pStyle w:val="10"/>
        <w:rPr>
          <w:del w:id="766" w:author="Maxim Vashkevich" w:date="2019-12-26T09:00:00Z"/>
          <w:lang w:val="ru-RU"/>
        </w:rPr>
        <w:pPrChange w:id="767" w:author="Maxim Vashkevich" w:date="2019-12-26T14:49:00Z">
          <w:pPr>
            <w:pStyle w:val="afa"/>
          </w:pPr>
        </w:pPrChange>
      </w:pPr>
      <w:del w:id="768" w:author="Maxim Vashkevich" w:date="2019-12-26T09:00:00Z">
        <w:r w:rsidRPr="009D6A76" w:rsidDel="00A4290C">
          <w:rPr>
            <w:lang w:val="ru-RU"/>
          </w:rPr>
          <w:delText xml:space="preserve">    </w:delText>
        </w:r>
        <w:r w:rsidRPr="003C7F50" w:rsidDel="00A4290C">
          <w:delText>else</w:delText>
        </w:r>
      </w:del>
    </w:p>
    <w:p w14:paraId="297FCF7B" w14:textId="38EA170C" w:rsidR="003C7F50" w:rsidRPr="009D6A76" w:rsidDel="00A4290C" w:rsidRDefault="003C7F50" w:rsidP="00FF33CE">
      <w:pPr>
        <w:pStyle w:val="10"/>
        <w:rPr>
          <w:del w:id="769" w:author="Maxim Vashkevich" w:date="2019-12-26T09:00:00Z"/>
          <w:lang w:val="ru-RU"/>
        </w:rPr>
        <w:pPrChange w:id="770" w:author="Maxim Vashkevich" w:date="2019-12-26T14:49:00Z">
          <w:pPr>
            <w:pStyle w:val="afa"/>
          </w:pPr>
        </w:pPrChange>
      </w:pPr>
      <w:del w:id="771" w:author="Maxim Vashkevich" w:date="2019-12-26T09:00:00Z">
        <w:r w:rsidRPr="009D6A76" w:rsidDel="00A4290C">
          <w:rPr>
            <w:lang w:val="ru-RU"/>
          </w:rPr>
          <w:delText xml:space="preserve">    </w:delText>
        </w:r>
        <w:r w:rsidRPr="003C7F50" w:rsidDel="00A4290C">
          <w:delText>begin</w:delText>
        </w:r>
      </w:del>
    </w:p>
    <w:p w14:paraId="27476199" w14:textId="488D0F65" w:rsidR="003C7F50" w:rsidRPr="002B304E" w:rsidDel="00A4290C" w:rsidRDefault="002B304E" w:rsidP="00FF33CE">
      <w:pPr>
        <w:pStyle w:val="10"/>
        <w:rPr>
          <w:del w:id="772" w:author="Maxim Vashkevich" w:date="2019-12-26T09:00:00Z"/>
          <w:lang w:val="ru-RU"/>
        </w:rPr>
        <w:pPrChange w:id="773" w:author="Maxim Vashkevich" w:date="2019-12-26T14:49:00Z">
          <w:pPr>
            <w:pStyle w:val="afa"/>
          </w:pPr>
        </w:pPrChange>
      </w:pPr>
      <w:del w:id="774" w:author="Maxim Vashkevich" w:date="2019-12-26T09:00:00Z">
        <w:r w:rsidRPr="002B304E" w:rsidDel="00A4290C">
          <w:rPr>
            <w:lang w:val="ru-RU"/>
          </w:rPr>
          <w:delText>{</w:delText>
        </w:r>
        <w:r w:rsidDel="00A4290C">
          <w:rPr>
            <w:lang w:val="ru-RU"/>
          </w:rPr>
          <w:delText xml:space="preserve">Поиск элемента, после которого нужно вставить текущий рекорд, пока </w:delText>
        </w:r>
        <w:r w:rsidR="00E31CE4" w:rsidDel="00A4290C">
          <w:rPr>
            <w:lang w:val="ru-RU"/>
          </w:rPr>
          <w:delText>не достигнут конец списка и значение времени больше, чем у текущего рекорда</w:delText>
        </w:r>
        <w:r w:rsidRPr="002B304E" w:rsidDel="00A4290C">
          <w:rPr>
            <w:lang w:val="ru-RU"/>
          </w:rPr>
          <w:delText>}</w:delText>
        </w:r>
      </w:del>
    </w:p>
    <w:p w14:paraId="78780218" w14:textId="7AAEFBCE" w:rsidR="003C7F50" w:rsidRPr="003C7F50" w:rsidDel="00A4290C" w:rsidRDefault="003C7F50" w:rsidP="00FF33CE">
      <w:pPr>
        <w:pStyle w:val="10"/>
        <w:rPr>
          <w:del w:id="775" w:author="Maxim Vashkevich" w:date="2019-12-26T09:00:00Z"/>
        </w:rPr>
        <w:pPrChange w:id="776" w:author="Maxim Vashkevich" w:date="2019-12-26T14:49:00Z">
          <w:pPr>
            <w:pStyle w:val="afa"/>
          </w:pPr>
        </w:pPrChange>
      </w:pPr>
      <w:del w:id="777" w:author="Maxim Vashkevich" w:date="2019-12-26T09:00:00Z">
        <w:r w:rsidRPr="00FE6969" w:rsidDel="00A4290C">
          <w:rPr>
            <w:lang w:val="ru-RU"/>
          </w:rPr>
          <w:delText xml:space="preserve">        </w:delText>
        </w:r>
        <w:r w:rsidRPr="003C7F50" w:rsidDel="00A4290C">
          <w:delText xml:space="preserve">while (Cur.Next &lt;&gt; nil) and (Cur.Next.Value.Time &lt; </w:delText>
        </w:r>
        <w:r w:rsidR="00216EBD" w:rsidDel="00A4290C">
          <w:br/>
        </w:r>
        <w:r w:rsidR="00216EBD" w:rsidRPr="000D182A" w:rsidDel="00A4290C">
          <w:delText xml:space="preserve">            </w:delText>
        </w:r>
        <w:r w:rsidRPr="003C7F50" w:rsidDel="00A4290C">
          <w:delText>ARecord.Time) do</w:delText>
        </w:r>
      </w:del>
    </w:p>
    <w:p w14:paraId="2EF558EB" w14:textId="3D5D3439" w:rsidR="003C7F50" w:rsidRPr="009D6A76" w:rsidDel="00A4290C" w:rsidRDefault="003C7F50" w:rsidP="00FF33CE">
      <w:pPr>
        <w:pStyle w:val="10"/>
        <w:rPr>
          <w:del w:id="778" w:author="Maxim Vashkevich" w:date="2019-12-26T09:00:00Z"/>
          <w:lang w:val="ru-RU"/>
        </w:rPr>
        <w:pPrChange w:id="779" w:author="Maxim Vashkevich" w:date="2019-12-26T14:49:00Z">
          <w:pPr>
            <w:pStyle w:val="afa"/>
          </w:pPr>
        </w:pPrChange>
      </w:pPr>
      <w:del w:id="780" w:author="Maxim Vashkevich" w:date="2019-12-26T09:00:00Z">
        <w:r w:rsidRPr="003C7F50" w:rsidDel="00A4290C">
          <w:delText xml:space="preserve">            Cur</w:delText>
        </w:r>
        <w:r w:rsidRPr="009D6A76" w:rsidDel="00A4290C">
          <w:rPr>
            <w:lang w:val="ru-RU"/>
          </w:rPr>
          <w:delText xml:space="preserve"> := </w:delText>
        </w:r>
        <w:r w:rsidRPr="003C7F50" w:rsidDel="00A4290C">
          <w:delText>Cur</w:delText>
        </w:r>
        <w:r w:rsidRPr="009D6A76" w:rsidDel="00A4290C">
          <w:rPr>
            <w:lang w:val="ru-RU"/>
          </w:rPr>
          <w:delText>.</w:delText>
        </w:r>
        <w:r w:rsidRPr="003C7F50" w:rsidDel="00A4290C">
          <w:delText>Next</w:delText>
        </w:r>
        <w:r w:rsidRPr="009D6A76" w:rsidDel="00A4290C">
          <w:rPr>
            <w:lang w:val="ru-RU"/>
          </w:rPr>
          <w:delText>;</w:delText>
        </w:r>
      </w:del>
    </w:p>
    <w:p w14:paraId="1560EF23" w14:textId="1B0126C6" w:rsidR="00E31CE4" w:rsidRPr="00796031" w:rsidDel="00A4290C" w:rsidRDefault="00796031" w:rsidP="00FF33CE">
      <w:pPr>
        <w:pStyle w:val="10"/>
        <w:rPr>
          <w:del w:id="781" w:author="Maxim Vashkevich" w:date="2019-12-26T09:00:00Z"/>
          <w:lang w:val="ru-RU"/>
        </w:rPr>
        <w:pPrChange w:id="782" w:author="Maxim Vashkevich" w:date="2019-12-26T14:49:00Z">
          <w:pPr>
            <w:pStyle w:val="afa"/>
          </w:pPr>
        </w:pPrChange>
      </w:pPr>
      <w:del w:id="783" w:author="Maxim Vashkevich" w:date="2019-12-26T09:00:00Z">
        <w:r w:rsidRPr="00796031" w:rsidDel="00A4290C">
          <w:rPr>
            <w:lang w:val="ru-RU"/>
          </w:rPr>
          <w:delText>{</w:delText>
        </w:r>
        <w:r w:rsidR="00E31CE4" w:rsidDel="00A4290C">
          <w:rPr>
            <w:lang w:val="ru-RU"/>
          </w:rPr>
          <w:delText xml:space="preserve">Если текущий элемент не последний, </w:delText>
        </w:r>
        <w:r w:rsidDel="00A4290C">
          <w:rPr>
            <w:lang w:val="ru-RU"/>
          </w:rPr>
          <w:delText>добавить указатель на следующий элемент</w:delText>
        </w:r>
        <w:r w:rsidRPr="00796031" w:rsidDel="00A4290C">
          <w:rPr>
            <w:lang w:val="ru-RU"/>
          </w:rPr>
          <w:delText>}</w:delText>
        </w:r>
      </w:del>
    </w:p>
    <w:p w14:paraId="42C2DB4B" w14:textId="2E2A76F1" w:rsidR="003C7F50" w:rsidRPr="003C7F50" w:rsidDel="00A4290C" w:rsidRDefault="003C7F50" w:rsidP="00FF33CE">
      <w:pPr>
        <w:pStyle w:val="10"/>
        <w:rPr>
          <w:del w:id="784" w:author="Maxim Vashkevich" w:date="2019-12-26T09:00:00Z"/>
        </w:rPr>
        <w:pPrChange w:id="785" w:author="Maxim Vashkevich" w:date="2019-12-26T14:49:00Z">
          <w:pPr>
            <w:pStyle w:val="afa"/>
          </w:pPr>
        </w:pPrChange>
      </w:pPr>
      <w:del w:id="786" w:author="Maxim Vashkevich" w:date="2019-12-26T09:00:00Z">
        <w:r w:rsidRPr="00E31CE4" w:rsidDel="00A4290C">
          <w:rPr>
            <w:lang w:val="ru-RU"/>
          </w:rPr>
          <w:delText xml:space="preserve">        </w:delText>
        </w:r>
        <w:r w:rsidRPr="003C7F50" w:rsidDel="00A4290C">
          <w:delText>if Assigned(Cur.Next) then</w:delText>
        </w:r>
      </w:del>
    </w:p>
    <w:p w14:paraId="4863B452" w14:textId="2E21C26F" w:rsidR="003C7F50" w:rsidRPr="003C7F50" w:rsidDel="00A4290C" w:rsidRDefault="003C7F50" w:rsidP="00FF33CE">
      <w:pPr>
        <w:pStyle w:val="10"/>
        <w:rPr>
          <w:del w:id="787" w:author="Maxim Vashkevich" w:date="2019-12-26T09:00:00Z"/>
        </w:rPr>
        <w:pPrChange w:id="788" w:author="Maxim Vashkevich" w:date="2019-12-26T14:49:00Z">
          <w:pPr>
            <w:pStyle w:val="afa"/>
          </w:pPr>
        </w:pPrChange>
      </w:pPr>
      <w:del w:id="789" w:author="Maxim Vashkevich" w:date="2019-12-26T09:00:00Z">
        <w:r w:rsidRPr="003C7F50" w:rsidDel="00A4290C">
          <w:delText xml:space="preserve">            Temp.Next := Cur.Next.Next;</w:delText>
        </w:r>
      </w:del>
    </w:p>
    <w:p w14:paraId="34099318" w14:textId="602CEFB8" w:rsidR="003C7F50" w:rsidRPr="003C7F50" w:rsidDel="00A4290C" w:rsidRDefault="003C7F50" w:rsidP="00FF33CE">
      <w:pPr>
        <w:pStyle w:val="10"/>
        <w:rPr>
          <w:del w:id="790" w:author="Maxim Vashkevich" w:date="2019-12-26T09:00:00Z"/>
        </w:rPr>
        <w:pPrChange w:id="791" w:author="Maxim Vashkevich" w:date="2019-12-26T14:49:00Z">
          <w:pPr>
            <w:pStyle w:val="afa"/>
          </w:pPr>
        </w:pPrChange>
      </w:pPr>
      <w:del w:id="792" w:author="Maxim Vashkevich" w:date="2019-12-26T09:00:00Z">
        <w:r w:rsidRPr="003C7F50" w:rsidDel="00A4290C">
          <w:delText xml:space="preserve">        Cur.Next := Temp;</w:delText>
        </w:r>
      </w:del>
    </w:p>
    <w:p w14:paraId="6E5CC95F" w14:textId="7A8D4340" w:rsidR="003C7F50" w:rsidRPr="003C7F50" w:rsidDel="00A4290C" w:rsidRDefault="003C7F50" w:rsidP="00FF33CE">
      <w:pPr>
        <w:pStyle w:val="10"/>
        <w:rPr>
          <w:del w:id="793" w:author="Maxim Vashkevich" w:date="2019-12-26T09:00:00Z"/>
          <w:rFonts w:eastAsia="Calibri"/>
          <w:szCs w:val="24"/>
          <w:lang w:val="ru-RU"/>
        </w:rPr>
        <w:pPrChange w:id="794" w:author="Maxim Vashkevich" w:date="2019-12-26T14:49:00Z">
          <w:pPr>
            <w:pStyle w:val="afa"/>
          </w:pPr>
        </w:pPrChange>
      </w:pPr>
      <w:del w:id="795" w:author="Maxim Vashkevich" w:date="2019-12-26T09:00:00Z">
        <w:r w:rsidRPr="003C7F50" w:rsidDel="00A4290C">
          <w:delText xml:space="preserve">    end;</w:delText>
        </w:r>
      </w:del>
    </w:p>
    <w:p w14:paraId="78A6308D" w14:textId="4C4BD367" w:rsidR="00EA0250" w:rsidDel="00A4290C" w:rsidRDefault="00920F69" w:rsidP="00FF33CE">
      <w:pPr>
        <w:pStyle w:val="10"/>
        <w:rPr>
          <w:del w:id="796" w:author="Maxim Vashkevich" w:date="2019-12-26T09:00:00Z"/>
          <w:rFonts w:eastAsia="Calibri"/>
        </w:rPr>
        <w:pPrChange w:id="797" w:author="Maxim Vashkevich" w:date="2019-12-26T14:49:00Z">
          <w:pPr>
            <w:pStyle w:val="3"/>
          </w:pPr>
        </w:pPrChange>
      </w:pPr>
      <w:del w:id="798" w:author="Maxim Vashkevich" w:date="2019-12-26T09:00:00Z">
        <w:r w:rsidDel="00A4290C">
          <w:rPr>
            <w:rFonts w:eastAsia="Calibri"/>
          </w:rPr>
          <w:delText>Деструктор класса</w:delText>
        </w:r>
      </w:del>
    </w:p>
    <w:p w14:paraId="1AA198EC" w14:textId="264CA65A" w:rsidR="00920F69" w:rsidRPr="0084725D" w:rsidDel="00A4290C" w:rsidRDefault="00920F69" w:rsidP="00FF33CE">
      <w:pPr>
        <w:pStyle w:val="10"/>
        <w:rPr>
          <w:del w:id="799" w:author="Maxim Vashkevich" w:date="2019-12-26T09:00:00Z"/>
        </w:rPr>
        <w:pPrChange w:id="800" w:author="Maxim Vashkevich" w:date="2019-12-26T14:49:00Z">
          <w:pPr/>
        </w:pPrChange>
      </w:pPr>
      <w:del w:id="801" w:author="Maxim Vashkevich" w:date="2019-12-26T09:00:00Z">
        <w:r w:rsidDel="00A4290C">
          <w:rPr>
            <w:lang w:val="ru-RU"/>
          </w:rPr>
          <w:delText>При закрытии программы данные сохраняются из списка в файл, после чего память</w:delText>
        </w:r>
        <w:r w:rsidR="0084725D" w:rsidDel="00A4290C">
          <w:rPr>
            <w:lang w:val="ru-RU"/>
          </w:rPr>
          <w:delText>, выделенная под список, освобождается. Код</w:delText>
        </w:r>
        <w:r w:rsidR="0084725D" w:rsidRPr="0084725D" w:rsidDel="00A4290C">
          <w:delText xml:space="preserve"> </w:delText>
        </w:r>
        <w:r w:rsidR="0084725D" w:rsidDel="00A4290C">
          <w:rPr>
            <w:lang w:val="ru-RU"/>
          </w:rPr>
          <w:delText>этого</w:delText>
        </w:r>
        <w:r w:rsidR="0084725D" w:rsidRPr="0084725D" w:rsidDel="00A4290C">
          <w:delText xml:space="preserve"> </w:delText>
        </w:r>
        <w:r w:rsidR="0084725D" w:rsidDel="00A4290C">
          <w:rPr>
            <w:lang w:val="ru-RU"/>
          </w:rPr>
          <w:delText>метода</w:delText>
        </w:r>
        <w:r w:rsidR="0084725D" w:rsidRPr="0084725D" w:rsidDel="00A4290C">
          <w:delText xml:space="preserve"> </w:delText>
        </w:r>
        <w:r w:rsidR="0084725D" w:rsidDel="00A4290C">
          <w:rPr>
            <w:lang w:val="ru-RU"/>
          </w:rPr>
          <w:delText>приведен</w:delText>
        </w:r>
        <w:r w:rsidR="0084725D" w:rsidRPr="0084725D" w:rsidDel="00A4290C">
          <w:delText xml:space="preserve"> </w:delText>
        </w:r>
        <w:r w:rsidR="0084725D" w:rsidDel="00A4290C">
          <w:rPr>
            <w:lang w:val="ru-RU"/>
          </w:rPr>
          <w:delText>ниже</w:delText>
        </w:r>
        <w:r w:rsidR="0084725D" w:rsidRPr="0084725D" w:rsidDel="00A4290C">
          <w:delText>.</w:delText>
        </w:r>
      </w:del>
    </w:p>
    <w:p w14:paraId="44744769" w14:textId="65969A31" w:rsidR="0084725D" w:rsidRPr="0084725D" w:rsidDel="00A4290C" w:rsidRDefault="0084725D" w:rsidP="00FF33CE">
      <w:pPr>
        <w:pStyle w:val="10"/>
        <w:rPr>
          <w:del w:id="802" w:author="Maxim Vashkevich" w:date="2019-12-26T09:00:00Z"/>
        </w:rPr>
        <w:pPrChange w:id="803" w:author="Maxim Vashkevich" w:date="2019-12-26T14:49:00Z">
          <w:pPr>
            <w:pStyle w:val="afa"/>
          </w:pPr>
        </w:pPrChange>
      </w:pPr>
      <w:del w:id="804" w:author="Maxim Vashkevich" w:date="2019-12-26T09:00:00Z">
        <w:r w:rsidRPr="0084725D" w:rsidDel="00A4290C">
          <w:delText>destructor TRecordService.Destroy;</w:delText>
        </w:r>
      </w:del>
    </w:p>
    <w:p w14:paraId="3BE47165" w14:textId="4DD6CC87" w:rsidR="0084725D" w:rsidRPr="009056E1" w:rsidDel="00A4290C" w:rsidRDefault="0084725D" w:rsidP="00FF33CE">
      <w:pPr>
        <w:pStyle w:val="10"/>
        <w:rPr>
          <w:del w:id="805" w:author="Maxim Vashkevich" w:date="2019-12-26T09:00:00Z"/>
        </w:rPr>
        <w:pPrChange w:id="806" w:author="Maxim Vashkevich" w:date="2019-12-26T14:49:00Z">
          <w:pPr>
            <w:pStyle w:val="afa"/>
          </w:pPr>
        </w:pPrChange>
      </w:pPr>
      <w:del w:id="807" w:author="Maxim Vashkevich" w:date="2019-12-26T09:00:00Z">
        <w:r w:rsidRPr="0084725D" w:rsidDel="00A4290C">
          <w:delText>var</w:delText>
        </w:r>
      </w:del>
    </w:p>
    <w:p w14:paraId="45DEF8E5" w14:textId="6B1EBC41" w:rsidR="0084725D" w:rsidRPr="009056E1" w:rsidDel="00A4290C" w:rsidRDefault="0084725D" w:rsidP="00FF33CE">
      <w:pPr>
        <w:pStyle w:val="10"/>
        <w:rPr>
          <w:del w:id="808" w:author="Maxim Vashkevich" w:date="2019-12-26T09:00:00Z"/>
        </w:rPr>
        <w:pPrChange w:id="809" w:author="Maxim Vashkevich" w:date="2019-12-26T14:49:00Z">
          <w:pPr>
            <w:pStyle w:val="afa"/>
          </w:pPr>
        </w:pPrChange>
      </w:pPr>
      <w:del w:id="810" w:author="Maxim Vashkevich" w:date="2019-12-26T09:00:00Z">
        <w:r w:rsidRPr="009056E1" w:rsidDel="00A4290C">
          <w:delText xml:space="preserve">    </w:delText>
        </w:r>
        <w:r w:rsidRPr="0084725D" w:rsidDel="00A4290C">
          <w:delText>Temp</w:delText>
        </w:r>
        <w:r w:rsidRPr="009056E1" w:rsidDel="00A4290C">
          <w:delText xml:space="preserve">: </w:delText>
        </w:r>
        <w:r w:rsidRPr="0084725D" w:rsidDel="00A4290C">
          <w:delText>PRecordNode</w:delText>
        </w:r>
        <w:r w:rsidRPr="009056E1" w:rsidDel="00A4290C">
          <w:delText>;</w:delText>
        </w:r>
      </w:del>
    </w:p>
    <w:p w14:paraId="15FF54CB" w14:textId="5F84CA09" w:rsidR="0084725D" w:rsidRPr="009D0077" w:rsidDel="00A4290C" w:rsidRDefault="0084725D" w:rsidP="00FF33CE">
      <w:pPr>
        <w:pStyle w:val="10"/>
        <w:rPr>
          <w:del w:id="811" w:author="Maxim Vashkevich" w:date="2019-12-26T09:00:00Z"/>
          <w:lang w:val="ru-RU"/>
        </w:rPr>
        <w:pPrChange w:id="812" w:author="Maxim Vashkevich" w:date="2019-12-26T14:49:00Z">
          <w:pPr>
            <w:pStyle w:val="afa"/>
          </w:pPr>
        </w:pPrChange>
      </w:pPr>
      <w:del w:id="813" w:author="Maxim Vashkevich" w:date="2019-12-26T09:00:00Z">
        <w:r w:rsidRPr="0084725D" w:rsidDel="00A4290C">
          <w:delText>begin</w:delText>
        </w:r>
      </w:del>
    </w:p>
    <w:p w14:paraId="7F649CED" w14:textId="642EF100" w:rsidR="0084725D" w:rsidRPr="0084725D" w:rsidDel="00A4290C" w:rsidRDefault="0084725D" w:rsidP="00FF33CE">
      <w:pPr>
        <w:pStyle w:val="10"/>
        <w:rPr>
          <w:del w:id="814" w:author="Maxim Vashkevich" w:date="2019-12-26T09:00:00Z"/>
          <w:lang w:val="ru-RU"/>
        </w:rPr>
        <w:pPrChange w:id="815" w:author="Maxim Vashkevich" w:date="2019-12-26T14:49:00Z">
          <w:pPr>
            <w:pStyle w:val="afa"/>
          </w:pPr>
        </w:pPrChange>
      </w:pPr>
      <w:del w:id="816" w:author="Maxim Vashkevich" w:date="2019-12-26T09:00:00Z">
        <w:r w:rsidDel="00A4290C">
          <w:rPr>
            <w:lang w:val="ru-RU"/>
          </w:rPr>
          <w:delText xml:space="preserve">    </w:delText>
        </w:r>
        <w:r w:rsidRPr="0084725D" w:rsidDel="00A4290C">
          <w:rPr>
            <w:lang w:val="ru-RU"/>
          </w:rPr>
          <w:delText xml:space="preserve">// </w:delText>
        </w:r>
        <w:r w:rsidDel="00A4290C">
          <w:rPr>
            <w:lang w:val="ru-RU"/>
          </w:rPr>
          <w:delText>Сохранение текущей таблицы рекордов в файл</w:delText>
        </w:r>
      </w:del>
    </w:p>
    <w:p w14:paraId="51E51E3E" w14:textId="4181C7D7" w:rsidR="0084725D" w:rsidRPr="009D0077" w:rsidDel="00A4290C" w:rsidRDefault="0084725D" w:rsidP="00FF33CE">
      <w:pPr>
        <w:pStyle w:val="10"/>
        <w:rPr>
          <w:del w:id="817" w:author="Maxim Vashkevich" w:date="2019-12-26T09:00:00Z"/>
          <w:lang w:val="ru-RU"/>
        </w:rPr>
        <w:pPrChange w:id="818" w:author="Maxim Vashkevich" w:date="2019-12-26T14:49:00Z">
          <w:pPr>
            <w:pStyle w:val="afa"/>
          </w:pPr>
        </w:pPrChange>
      </w:pPr>
      <w:del w:id="819" w:author="Maxim Vashkevich" w:date="2019-12-26T09:00:00Z">
        <w:r w:rsidRPr="0084725D" w:rsidDel="00A4290C">
          <w:rPr>
            <w:lang w:val="ru-RU"/>
          </w:rPr>
          <w:delText xml:space="preserve">    </w:delText>
        </w:r>
        <w:r w:rsidRPr="0084725D" w:rsidDel="00A4290C">
          <w:delText>Save</w:delText>
        </w:r>
        <w:r w:rsidRPr="009D0077" w:rsidDel="00A4290C">
          <w:rPr>
            <w:lang w:val="ru-RU"/>
          </w:rPr>
          <w:delText>;</w:delText>
        </w:r>
      </w:del>
    </w:p>
    <w:p w14:paraId="5DC60AF6" w14:textId="6FCD5D69" w:rsidR="0084725D" w:rsidRPr="0084725D" w:rsidDel="00A4290C" w:rsidRDefault="0084725D" w:rsidP="00FF33CE">
      <w:pPr>
        <w:pStyle w:val="10"/>
        <w:rPr>
          <w:del w:id="820" w:author="Maxim Vashkevich" w:date="2019-12-26T09:00:00Z"/>
          <w:lang w:val="ru-RU"/>
        </w:rPr>
        <w:pPrChange w:id="821" w:author="Maxim Vashkevich" w:date="2019-12-26T14:49:00Z">
          <w:pPr>
            <w:pStyle w:val="afa"/>
          </w:pPr>
        </w:pPrChange>
      </w:pPr>
      <w:del w:id="822" w:author="Maxim Vashkevich" w:date="2019-12-26T09:00:00Z">
        <w:r w:rsidDel="00A4290C">
          <w:rPr>
            <w:lang w:val="ru-RU"/>
          </w:rPr>
          <w:delText xml:space="preserve">    </w:delText>
        </w:r>
        <w:r w:rsidRPr="00DE06E5" w:rsidDel="00A4290C">
          <w:rPr>
            <w:lang w:val="ru-RU"/>
          </w:rPr>
          <w:delText xml:space="preserve">// </w:delText>
        </w:r>
        <w:r w:rsidDel="00A4290C">
          <w:rPr>
            <w:lang w:val="ru-RU"/>
          </w:rPr>
          <w:delText>Освобождение памяти, выделенной под список</w:delText>
        </w:r>
      </w:del>
    </w:p>
    <w:p w14:paraId="119F626D" w14:textId="2AB52CD1" w:rsidR="0084725D" w:rsidRPr="009D0077" w:rsidDel="00A4290C" w:rsidRDefault="0084725D" w:rsidP="00FF33CE">
      <w:pPr>
        <w:pStyle w:val="10"/>
        <w:rPr>
          <w:del w:id="823" w:author="Maxim Vashkevich" w:date="2019-12-26T09:00:00Z"/>
        </w:rPr>
        <w:pPrChange w:id="824" w:author="Maxim Vashkevich" w:date="2019-12-26T14:49:00Z">
          <w:pPr>
            <w:pStyle w:val="afa"/>
          </w:pPr>
        </w:pPrChange>
      </w:pPr>
      <w:del w:id="825" w:author="Maxim Vashkevich" w:date="2019-12-26T09:00:00Z">
        <w:r w:rsidRPr="00DE06E5" w:rsidDel="00A4290C">
          <w:rPr>
            <w:lang w:val="ru-RU"/>
          </w:rPr>
          <w:delText xml:space="preserve">    </w:delText>
        </w:r>
        <w:r w:rsidRPr="0084725D" w:rsidDel="00A4290C">
          <w:delText>while</w:delText>
        </w:r>
        <w:r w:rsidRPr="009D0077" w:rsidDel="00A4290C">
          <w:delText xml:space="preserve"> </w:delText>
        </w:r>
        <w:r w:rsidRPr="0084725D" w:rsidDel="00A4290C">
          <w:delText>Assigned</w:delText>
        </w:r>
        <w:r w:rsidRPr="009D0077" w:rsidDel="00A4290C">
          <w:delText>(</w:delText>
        </w:r>
        <w:r w:rsidRPr="0084725D" w:rsidDel="00A4290C">
          <w:delText>FRecords</w:delText>
        </w:r>
        <w:r w:rsidRPr="009D0077" w:rsidDel="00A4290C">
          <w:delText xml:space="preserve">) </w:delText>
        </w:r>
        <w:r w:rsidRPr="0084725D" w:rsidDel="00A4290C">
          <w:delText>do</w:delText>
        </w:r>
        <w:r w:rsidR="00DE06E5" w:rsidRPr="009D0077" w:rsidDel="00A4290C">
          <w:delText xml:space="preserve"> // </w:delText>
        </w:r>
        <w:r w:rsidR="00DE06E5" w:rsidDel="00A4290C">
          <w:rPr>
            <w:lang w:val="ru-RU"/>
          </w:rPr>
          <w:delText>пока</w:delText>
        </w:r>
        <w:r w:rsidR="00DE06E5" w:rsidRPr="009D0077" w:rsidDel="00A4290C">
          <w:delText xml:space="preserve"> </w:delText>
        </w:r>
        <w:r w:rsidR="00DE06E5" w:rsidDel="00A4290C">
          <w:rPr>
            <w:lang w:val="ru-RU"/>
          </w:rPr>
          <w:delText>список</w:delText>
        </w:r>
        <w:r w:rsidR="00DE06E5" w:rsidRPr="009D0077" w:rsidDel="00A4290C">
          <w:delText xml:space="preserve"> </w:delText>
        </w:r>
        <w:r w:rsidR="00DE06E5" w:rsidDel="00A4290C">
          <w:rPr>
            <w:lang w:val="ru-RU"/>
          </w:rPr>
          <w:delText>не</w:delText>
        </w:r>
        <w:r w:rsidR="00DE06E5" w:rsidRPr="009D0077" w:rsidDel="00A4290C">
          <w:delText xml:space="preserve"> </w:delText>
        </w:r>
        <w:r w:rsidR="00DE06E5" w:rsidDel="00A4290C">
          <w:rPr>
            <w:lang w:val="ru-RU"/>
          </w:rPr>
          <w:delText>пуст</w:delText>
        </w:r>
      </w:del>
    </w:p>
    <w:p w14:paraId="2A8FA805" w14:textId="3E0EDB92" w:rsidR="0084725D" w:rsidRPr="009D0077" w:rsidDel="00A4290C" w:rsidRDefault="0084725D" w:rsidP="00FF33CE">
      <w:pPr>
        <w:pStyle w:val="10"/>
        <w:rPr>
          <w:del w:id="826" w:author="Maxim Vashkevich" w:date="2019-12-26T09:00:00Z"/>
          <w:lang w:val="ru-RU"/>
        </w:rPr>
        <w:pPrChange w:id="827" w:author="Maxim Vashkevich" w:date="2019-12-26T14:49:00Z">
          <w:pPr>
            <w:pStyle w:val="afa"/>
          </w:pPr>
        </w:pPrChange>
      </w:pPr>
      <w:del w:id="828" w:author="Maxim Vashkevich" w:date="2019-12-26T09:00:00Z">
        <w:r w:rsidRPr="009D0077" w:rsidDel="00A4290C">
          <w:delText xml:space="preserve">    </w:delText>
        </w:r>
        <w:r w:rsidRPr="0084725D" w:rsidDel="00A4290C">
          <w:delText>begin</w:delText>
        </w:r>
      </w:del>
    </w:p>
    <w:p w14:paraId="642D9909" w14:textId="01D10914" w:rsidR="0084725D" w:rsidRPr="009D0077" w:rsidDel="00A4290C" w:rsidRDefault="0084725D" w:rsidP="00FF33CE">
      <w:pPr>
        <w:pStyle w:val="10"/>
        <w:rPr>
          <w:del w:id="829" w:author="Maxim Vashkevich" w:date="2019-12-26T09:00:00Z"/>
          <w:lang w:val="ru-RU"/>
        </w:rPr>
        <w:pPrChange w:id="830" w:author="Maxim Vashkevich" w:date="2019-12-26T14:49:00Z">
          <w:pPr>
            <w:pStyle w:val="afa"/>
          </w:pPr>
        </w:pPrChange>
      </w:pPr>
      <w:del w:id="831" w:author="Maxim Vashkevich" w:date="2019-12-26T09:00:00Z">
        <w:r w:rsidRPr="009D0077" w:rsidDel="00A4290C">
          <w:rPr>
            <w:lang w:val="ru-RU"/>
          </w:rPr>
          <w:delText xml:space="preserve">        </w:delText>
        </w:r>
        <w:r w:rsidRPr="0084725D" w:rsidDel="00A4290C">
          <w:delText>Temp</w:delText>
        </w:r>
        <w:r w:rsidRPr="009D0077" w:rsidDel="00A4290C">
          <w:rPr>
            <w:lang w:val="ru-RU"/>
          </w:rPr>
          <w:delText xml:space="preserve"> := </w:delText>
        </w:r>
        <w:r w:rsidRPr="0084725D" w:rsidDel="00A4290C">
          <w:delText>FRecords</w:delText>
        </w:r>
        <w:r w:rsidRPr="009D0077" w:rsidDel="00A4290C">
          <w:rPr>
            <w:lang w:val="ru-RU"/>
          </w:rPr>
          <w:delText>.</w:delText>
        </w:r>
        <w:r w:rsidRPr="0084725D" w:rsidDel="00A4290C">
          <w:delText>Next</w:delText>
        </w:r>
        <w:r w:rsidRPr="009D0077" w:rsidDel="00A4290C">
          <w:rPr>
            <w:lang w:val="ru-RU"/>
          </w:rPr>
          <w:delText>;</w:delText>
        </w:r>
      </w:del>
    </w:p>
    <w:p w14:paraId="4454EA93" w14:textId="6C034C6A" w:rsidR="009A3C2E" w:rsidRPr="009A3C2E" w:rsidDel="00A4290C" w:rsidRDefault="009A3C2E" w:rsidP="00FF33CE">
      <w:pPr>
        <w:pStyle w:val="10"/>
        <w:rPr>
          <w:del w:id="832" w:author="Maxim Vashkevich" w:date="2019-12-26T09:00:00Z"/>
          <w:lang w:val="ru-RU"/>
        </w:rPr>
        <w:pPrChange w:id="833" w:author="Maxim Vashkevich" w:date="2019-12-26T14:49:00Z">
          <w:pPr>
            <w:pStyle w:val="afa"/>
          </w:pPr>
        </w:pPrChange>
      </w:pPr>
      <w:del w:id="834" w:author="Maxim Vashkevich" w:date="2019-12-26T09:00:00Z">
        <w:r w:rsidDel="00A4290C">
          <w:rPr>
            <w:lang w:val="ru-RU"/>
          </w:rPr>
          <w:delText xml:space="preserve">    </w:delText>
        </w:r>
        <w:r w:rsidRPr="009A3C2E" w:rsidDel="00A4290C">
          <w:rPr>
            <w:lang w:val="ru-RU"/>
          </w:rPr>
          <w:delText xml:space="preserve">// </w:delText>
        </w:r>
        <w:r w:rsidDel="00A4290C">
          <w:rPr>
            <w:lang w:val="ru-RU"/>
          </w:rPr>
          <w:delText>Освобождение памяти, выделенной для</w:delText>
        </w:r>
        <w:r w:rsidRPr="009A3C2E" w:rsidDel="00A4290C">
          <w:rPr>
            <w:lang w:val="ru-RU"/>
          </w:rPr>
          <w:delText xml:space="preserve"> </w:delText>
        </w:r>
        <w:r w:rsidDel="00A4290C">
          <w:rPr>
            <w:lang w:val="ru-RU"/>
          </w:rPr>
          <w:delText>текущего</w:delText>
        </w:r>
        <w:r w:rsidRPr="009A3C2E" w:rsidDel="00A4290C">
          <w:rPr>
            <w:lang w:val="ru-RU"/>
          </w:rPr>
          <w:delText xml:space="preserve"> </w:delText>
        </w:r>
        <w:r w:rsidDel="00A4290C">
          <w:rPr>
            <w:lang w:val="ru-RU"/>
          </w:rPr>
          <w:delText>элемента</w:delText>
        </w:r>
      </w:del>
    </w:p>
    <w:p w14:paraId="08B7F05C" w14:textId="5346A827" w:rsidR="0084725D" w:rsidRPr="00DE06E5" w:rsidDel="00A4290C" w:rsidRDefault="0084725D" w:rsidP="00FF33CE">
      <w:pPr>
        <w:pStyle w:val="10"/>
        <w:rPr>
          <w:del w:id="835" w:author="Maxim Vashkevich" w:date="2019-12-26T09:00:00Z"/>
        </w:rPr>
        <w:pPrChange w:id="836" w:author="Maxim Vashkevich" w:date="2019-12-26T14:49:00Z">
          <w:pPr>
            <w:pStyle w:val="afa"/>
          </w:pPr>
        </w:pPrChange>
      </w:pPr>
      <w:del w:id="837" w:author="Maxim Vashkevich" w:date="2019-12-26T09:00:00Z">
        <w:r w:rsidRPr="00CD4201" w:rsidDel="00A4290C">
          <w:rPr>
            <w:lang w:val="ru-RU"/>
          </w:rPr>
          <w:delText xml:space="preserve">        </w:delText>
        </w:r>
        <w:r w:rsidRPr="0084725D" w:rsidDel="00A4290C">
          <w:delText>Dispose(FRecords);</w:delText>
        </w:r>
        <w:r w:rsidR="00DE06E5" w:rsidRPr="00DE06E5" w:rsidDel="00A4290C">
          <w:delText xml:space="preserve"> </w:delText>
        </w:r>
      </w:del>
    </w:p>
    <w:p w14:paraId="138C9C91" w14:textId="1A69E00D" w:rsidR="0084725D" w:rsidRPr="009D0077" w:rsidDel="00A4290C" w:rsidRDefault="0084725D" w:rsidP="00FF33CE">
      <w:pPr>
        <w:pStyle w:val="10"/>
        <w:rPr>
          <w:del w:id="838" w:author="Maxim Vashkevich" w:date="2019-12-26T09:00:00Z"/>
        </w:rPr>
        <w:pPrChange w:id="839" w:author="Maxim Vashkevich" w:date="2019-12-26T14:49:00Z">
          <w:pPr>
            <w:pStyle w:val="afa"/>
          </w:pPr>
        </w:pPrChange>
      </w:pPr>
      <w:del w:id="840" w:author="Maxim Vashkevich" w:date="2019-12-26T09:00:00Z">
        <w:r w:rsidRPr="0084725D" w:rsidDel="00A4290C">
          <w:delText xml:space="preserve">        </w:delText>
        </w:r>
        <w:r w:rsidRPr="009D0077" w:rsidDel="00A4290C">
          <w:delText>FRecords := Temp;</w:delText>
        </w:r>
      </w:del>
    </w:p>
    <w:p w14:paraId="145F216C" w14:textId="2377851B" w:rsidR="0084725D" w:rsidRPr="009D0077" w:rsidDel="00A4290C" w:rsidRDefault="0084725D" w:rsidP="00FF33CE">
      <w:pPr>
        <w:pStyle w:val="10"/>
        <w:rPr>
          <w:del w:id="841" w:author="Maxim Vashkevich" w:date="2019-12-26T09:00:00Z"/>
        </w:rPr>
        <w:pPrChange w:id="842" w:author="Maxim Vashkevich" w:date="2019-12-26T14:49:00Z">
          <w:pPr>
            <w:pStyle w:val="afa"/>
          </w:pPr>
        </w:pPrChange>
      </w:pPr>
      <w:del w:id="843" w:author="Maxim Vashkevich" w:date="2019-12-26T09:00:00Z">
        <w:r w:rsidRPr="009D0077" w:rsidDel="00A4290C">
          <w:delText xml:space="preserve">    end;</w:delText>
        </w:r>
      </w:del>
    </w:p>
    <w:p w14:paraId="2091EF4C" w14:textId="41D3E10C" w:rsidR="0084725D" w:rsidDel="00A4290C" w:rsidRDefault="0084725D" w:rsidP="00FF33CE">
      <w:pPr>
        <w:pStyle w:val="10"/>
        <w:rPr>
          <w:del w:id="844" w:author="Maxim Vashkevich" w:date="2019-12-26T09:00:00Z"/>
          <w:lang w:val="ru-RU"/>
        </w:rPr>
        <w:pPrChange w:id="845" w:author="Maxim Vashkevich" w:date="2019-12-26T14:49:00Z">
          <w:pPr>
            <w:pStyle w:val="afa"/>
          </w:pPr>
        </w:pPrChange>
      </w:pPr>
      <w:del w:id="846" w:author="Maxim Vashkevich" w:date="2019-12-26T09:00:00Z">
        <w:r w:rsidRPr="0084725D" w:rsidDel="00A4290C">
          <w:rPr>
            <w:lang w:val="ru-RU"/>
          </w:rPr>
          <w:delText>end;</w:delText>
        </w:r>
      </w:del>
    </w:p>
    <w:p w14:paraId="1995FFE4" w14:textId="187AA214" w:rsidR="00BD005C" w:rsidDel="00A4290C" w:rsidRDefault="00CD4201" w:rsidP="00FF33CE">
      <w:pPr>
        <w:pStyle w:val="10"/>
        <w:rPr>
          <w:del w:id="847" w:author="Maxim Vashkevich" w:date="2019-12-26T09:00:00Z"/>
          <w:lang w:val="ru-RU"/>
        </w:rPr>
        <w:pPrChange w:id="848" w:author="Maxim Vashkevich" w:date="2019-12-26T14:49:00Z">
          <w:pPr>
            <w:pStyle w:val="20"/>
          </w:pPr>
        </w:pPrChange>
      </w:pPr>
      <w:bookmarkStart w:id="849" w:name="_Toc8766204"/>
      <w:del w:id="850" w:author="Maxim Vashkevich" w:date="2019-12-26T09:00:00Z">
        <w:r w:rsidDel="00A4290C">
          <w:rPr>
            <w:lang w:val="ru-RU"/>
          </w:rPr>
          <w:delText>Обработка отсутствия внешних ресурсов</w:delText>
        </w:r>
        <w:bookmarkEnd w:id="849"/>
      </w:del>
    </w:p>
    <w:p w14:paraId="2A869A08" w14:textId="7EB5BD89" w:rsidR="00BD005C" w:rsidRPr="00617ABF" w:rsidDel="00A4290C" w:rsidRDefault="00BD005C" w:rsidP="00FF33CE">
      <w:pPr>
        <w:pStyle w:val="10"/>
        <w:rPr>
          <w:del w:id="851" w:author="Maxim Vashkevich" w:date="2019-12-26T09:00:00Z"/>
          <w:lang w:val="ru-RU"/>
        </w:rPr>
        <w:pPrChange w:id="852" w:author="Maxim Vashkevich" w:date="2019-12-26T14:49:00Z">
          <w:pPr/>
        </w:pPrChange>
      </w:pPr>
      <w:del w:id="853" w:author="Maxim Vashkevich" w:date="2019-12-26T09:00:00Z">
        <w:r w:rsidDel="00A4290C">
          <w:rPr>
            <w:lang w:val="ru-RU"/>
          </w:rPr>
          <w:delText>Когда приложение работает с внешними файлами, необходимо обеспечить его работоспособность в случае их отсутствия. Для этого при запуске приложения выполняется проверка на наличие файла справки и фоновой музыки. В случае их отсутствия будут выведены соответствующие информационные сообщения о недоступности компонента и элементы меню, отвечающие за эти компоненты, будут отключены, чтобы избежать обращение к отсутствующим файлам</w:delText>
        </w:r>
        <w:r w:rsidR="00B60E0E" w:rsidDel="00A4290C">
          <w:rPr>
            <w:lang w:val="ru-RU"/>
          </w:rPr>
          <w:delText>.</w:delText>
        </w:r>
      </w:del>
    </w:p>
    <w:p w14:paraId="08CFF455" w14:textId="77777777" w:rsidR="00DB0A93" w:rsidRDefault="00DB0A93" w:rsidP="00FF33CE">
      <w:pPr>
        <w:pStyle w:val="10"/>
        <w:rPr>
          <w:rFonts w:eastAsia="Calibri"/>
          <w:lang w:val="ru-RU"/>
        </w:rPr>
        <w:pPrChange w:id="854" w:author="Maxim Vashkevich" w:date="2019-12-26T14:49:00Z">
          <w:pPr>
            <w:pStyle w:val="10"/>
          </w:pPr>
        </w:pPrChange>
      </w:pPr>
      <w:bookmarkStart w:id="855" w:name="_Toc8766205"/>
      <w:r w:rsidRPr="00A12BF5">
        <w:rPr>
          <w:rFonts w:eastAsia="Calibri"/>
          <w:lang w:val="ru-RU"/>
        </w:rPr>
        <w:lastRenderedPageBreak/>
        <w:t>Тестирование программного средства</w:t>
      </w:r>
      <w:bookmarkEnd w:id="855"/>
    </w:p>
    <w:p w14:paraId="2CDD2909" w14:textId="77777777" w:rsidR="00D62A18" w:rsidRDefault="00D62A18" w:rsidP="00D62A18">
      <w:pPr>
        <w:rPr>
          <w:lang w:val="ru-RU"/>
        </w:rPr>
      </w:pPr>
      <w:r>
        <w:rPr>
          <w:lang w:val="ru-RU"/>
        </w:rPr>
        <w:t>В результате тестирования</w:t>
      </w:r>
      <w:r w:rsidR="0016775F">
        <w:rPr>
          <w:lang w:val="ru-RU"/>
        </w:rPr>
        <w:t xml:space="preserve"> приложения</w:t>
      </w:r>
      <w:r>
        <w:rPr>
          <w:lang w:val="ru-RU"/>
        </w:rPr>
        <w:t xml:space="preserve"> были выявлены</w:t>
      </w:r>
      <w:r w:rsidR="00051F53">
        <w:rPr>
          <w:lang w:val="ru-RU"/>
        </w:rPr>
        <w:t xml:space="preserve"> следующие </w:t>
      </w:r>
      <w:r w:rsidR="0016775F">
        <w:rPr>
          <w:lang w:val="ru-RU"/>
        </w:rPr>
        <w:t>недочеты.</w:t>
      </w:r>
    </w:p>
    <w:p w14:paraId="3B7C1509" w14:textId="7854E49A" w:rsidR="0016775F" w:rsidDel="00FF33CE" w:rsidRDefault="00E86A1F" w:rsidP="00D62A18">
      <w:pPr>
        <w:rPr>
          <w:del w:id="856" w:author="Maxim Vashkevich" w:date="2019-12-26T14:49:00Z"/>
          <w:lang w:val="ru-RU"/>
        </w:rPr>
      </w:pPr>
      <w:del w:id="857" w:author="Maxim Vashkevich" w:date="2019-12-26T14:49:00Z">
        <w:r w:rsidDel="00FF33CE">
          <w:rPr>
            <w:lang w:val="ru-RU"/>
          </w:rPr>
          <w:delText xml:space="preserve">В приложении используется таймер для отсчёта времени. Он активируется при создании формы. Но из-за того, что первая обработка события срабатывания таймера </w:delText>
        </w:r>
        <w:r w:rsidR="009C1FA1" w:rsidDel="00FF33CE">
          <w:rPr>
            <w:lang w:val="ru-RU"/>
          </w:rPr>
          <w:delText>происходит не сразу после включения, то в течение одной секунды после запуска не отображалось время игры, после чего оно сразу становилось равным «00:00:01». Для решения этой проблемы было установлено</w:delText>
        </w:r>
        <w:r w:rsidR="009E7426" w:rsidDel="00FF33CE">
          <w:rPr>
            <w:lang w:val="ru-RU"/>
          </w:rPr>
          <w:delText xml:space="preserve"> начальное</w:delText>
        </w:r>
        <w:r w:rsidR="009C1FA1" w:rsidDel="00FF33CE">
          <w:rPr>
            <w:lang w:val="ru-RU"/>
          </w:rPr>
          <w:delText xml:space="preserve"> значение </w:delText>
        </w:r>
        <w:r w:rsidR="009E7426" w:rsidDel="00FF33CE">
          <w:rPr>
            <w:lang w:val="ru-RU"/>
          </w:rPr>
          <w:delText xml:space="preserve">«00:00:00» для </w:delText>
        </w:r>
        <w:r w:rsidR="00AA2D4A" w:rsidDel="00FF33CE">
          <w:rPr>
            <w:lang w:val="ru-RU"/>
          </w:rPr>
          <w:delText>панели строки состояния, отвечающей за время.</w:delText>
        </w:r>
      </w:del>
    </w:p>
    <w:p w14:paraId="223FE126" w14:textId="386DB19E" w:rsidR="00640D61" w:rsidRPr="00953E84" w:rsidDel="00FF33CE" w:rsidRDefault="00EA5866" w:rsidP="00D62A18">
      <w:pPr>
        <w:rPr>
          <w:del w:id="858" w:author="Maxim Vashkevich" w:date="2019-12-26T14:49:00Z"/>
          <w:lang w:val="ru-RU"/>
        </w:rPr>
      </w:pPr>
      <w:del w:id="859" w:author="Maxim Vashkevich" w:date="2019-12-26T14:49:00Z">
        <w:r w:rsidDel="00FF33CE">
          <w:rPr>
            <w:lang w:val="ru-RU"/>
          </w:rPr>
          <w:delText>Изначально в приложении начиналось воспроизведение музыки без проверок. Но п</w:delText>
        </w:r>
        <w:r w:rsidR="00F45456" w:rsidDel="00FF33CE">
          <w:rPr>
            <w:lang w:val="ru-RU"/>
          </w:rPr>
          <w:delText xml:space="preserve">ри случайном или преднамеренном удалении файла с фоновой музыкой </w:delText>
        </w:r>
        <w:r w:rsidR="00985950" w:rsidDel="00FF33CE">
          <w:rPr>
            <w:lang w:val="ru-RU"/>
          </w:rPr>
          <w:delText>приложение не будет запускаться, а будет отображаться ошибка, изображенная на рисунке</w:delText>
        </w:r>
        <w:r w:rsidR="00953E84" w:rsidRPr="00953E84" w:rsidDel="00FF33CE">
          <w:rPr>
            <w:lang w:val="ru-RU"/>
          </w:rPr>
          <w:delText xml:space="preserve"> </w:delText>
        </w:r>
        <w:r w:rsidR="00953E84" w:rsidDel="00FF33CE">
          <w:rPr>
            <w:lang w:val="ru-RU"/>
          </w:rPr>
          <w:fldChar w:fldCharType="begin"/>
        </w:r>
        <w:r w:rsidR="00953E84" w:rsidDel="00FF33CE">
          <w:rPr>
            <w:lang w:val="ru-RU"/>
          </w:rPr>
          <w:delInstrText xml:space="preserve"> REF fgr_NoMusicError \h </w:delInstrText>
        </w:r>
        <w:r w:rsidR="00953E84" w:rsidDel="00FF33CE">
          <w:rPr>
            <w:lang w:val="ru-RU"/>
          </w:rPr>
        </w:r>
        <w:r w:rsidR="00953E84" w:rsidDel="00FF33CE">
          <w:rPr>
            <w:lang w:val="ru-RU"/>
          </w:rPr>
          <w:fldChar w:fldCharType="separate"/>
        </w:r>
        <w:r w:rsidR="00DE7D07" w:rsidRPr="00DE7D07" w:rsidDel="00FF33CE">
          <w:rPr>
            <w:noProof/>
            <w:lang w:val="ru-RU"/>
          </w:rPr>
          <w:delText>4</w:delText>
        </w:r>
        <w:r w:rsidR="00DE7D07" w:rsidRPr="00985950" w:rsidDel="00FF33CE">
          <w:rPr>
            <w:lang w:val="ru-RU"/>
          </w:rPr>
          <w:delText>.</w:delText>
        </w:r>
        <w:r w:rsidR="00DE7D07" w:rsidRPr="00DE7D07" w:rsidDel="00FF33CE">
          <w:rPr>
            <w:noProof/>
            <w:lang w:val="ru-RU"/>
          </w:rPr>
          <w:delText>1</w:delText>
        </w:r>
        <w:r w:rsidR="00953E84" w:rsidDel="00FF33CE">
          <w:rPr>
            <w:lang w:val="ru-RU"/>
          </w:rPr>
          <w:fldChar w:fldCharType="end"/>
        </w:r>
        <w:r w:rsidR="00B60E0E" w:rsidDel="00FF33CE">
          <w:rPr>
            <w:lang w:val="ru-RU"/>
          </w:rPr>
          <w:delText>.</w:delText>
        </w:r>
      </w:del>
    </w:p>
    <w:p w14:paraId="07AD3158" w14:textId="3A0FD268" w:rsidR="00985950" w:rsidDel="00FF33CE" w:rsidRDefault="00985950" w:rsidP="00985950">
      <w:pPr>
        <w:pStyle w:val="af6"/>
        <w:rPr>
          <w:del w:id="860" w:author="Maxim Vashkevich" w:date="2019-12-26T14:49:00Z"/>
        </w:rPr>
      </w:pPr>
      <w:del w:id="861" w:author="Maxim Vashkevich" w:date="2019-12-26T14:49:00Z">
        <w:r w:rsidDel="00FF33CE">
          <w:rPr>
            <w:lang w:eastAsia="en-US"/>
          </w:rPr>
          <w:drawing>
            <wp:inline distT="0" distB="0" distL="0" distR="0" wp14:anchorId="15732A9E" wp14:editId="7E36A1E6">
              <wp:extent cx="3086100" cy="1241817"/>
              <wp:effectExtent l="0" t="0" r="0" b="0"/>
              <wp:docPr id="22" name="Рисунок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91494" cy="124398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A4ABBD6" w14:textId="7F2F16DB" w:rsidR="00985950" w:rsidDel="00FF33CE" w:rsidRDefault="00985950" w:rsidP="00985950">
      <w:pPr>
        <w:pStyle w:val="af1"/>
        <w:rPr>
          <w:del w:id="862" w:author="Maxim Vashkevich" w:date="2019-12-26T14:49:00Z"/>
          <w:lang w:val="ru-RU"/>
        </w:rPr>
      </w:pPr>
      <w:del w:id="863" w:author="Maxim Vashkevich" w:date="2019-12-26T14:49:00Z">
        <w:r w:rsidRPr="00985950" w:rsidDel="00FF33CE">
          <w:rPr>
            <w:lang w:val="ru-RU"/>
          </w:rPr>
          <w:delText xml:space="preserve">Рисунок </w:delText>
        </w:r>
      </w:del>
      <w:del w:id="864" w:author="Maxim Vashkevich" w:date="2019-12-26T09:13:00Z">
        <w:r w:rsidDel="00774A54">
          <w:fldChar w:fldCharType="begin"/>
        </w:r>
        <w:r w:rsidRPr="00985950" w:rsidDel="00774A54">
          <w:rPr>
            <w:lang w:val="ru-RU"/>
          </w:rPr>
          <w:delInstrText xml:space="preserve"> </w:delInstrText>
        </w:r>
        <w:r w:rsidDel="00774A54">
          <w:delInstrText>STYLEREF</w:delInstrText>
        </w:r>
        <w:r w:rsidRPr="00985950" w:rsidDel="00774A54">
          <w:rPr>
            <w:lang w:val="ru-RU"/>
          </w:rPr>
          <w:delInstrText xml:space="preserve"> 1 \</w:delInstrText>
        </w:r>
        <w:r w:rsidDel="00774A54">
          <w:delInstrText>s</w:delInstrText>
        </w:r>
        <w:r w:rsidRPr="00985950" w:rsidDel="00774A54">
          <w:rPr>
            <w:lang w:val="ru-RU"/>
          </w:rPr>
          <w:delInstrText xml:space="preserve"> </w:delInstrText>
        </w:r>
        <w:r w:rsidDel="00774A54">
          <w:fldChar w:fldCharType="separate"/>
        </w:r>
        <w:r w:rsidR="00DE7D07" w:rsidRPr="00DE7D07" w:rsidDel="00774A54">
          <w:rPr>
            <w:noProof/>
            <w:lang w:val="ru-RU"/>
          </w:rPr>
          <w:delText>4</w:delText>
        </w:r>
        <w:r w:rsidDel="00774A54">
          <w:fldChar w:fldCharType="end"/>
        </w:r>
        <w:r w:rsidRPr="00985950" w:rsidDel="00774A54">
          <w:rPr>
            <w:lang w:val="ru-RU"/>
          </w:rPr>
          <w:delText>.</w:delText>
        </w:r>
        <w:r w:rsidDel="00774A54">
          <w:fldChar w:fldCharType="begin"/>
        </w:r>
        <w:r w:rsidRPr="00985950" w:rsidDel="00774A54">
          <w:rPr>
            <w:lang w:val="ru-RU"/>
          </w:rPr>
          <w:delInstrText xml:space="preserve"> </w:delInstrText>
        </w:r>
        <w:r w:rsidDel="00774A54">
          <w:delInstrText>SEQ</w:delInstrText>
        </w:r>
        <w:r w:rsidRPr="00985950" w:rsidDel="00774A54">
          <w:rPr>
            <w:lang w:val="ru-RU"/>
          </w:rPr>
          <w:delInstrText xml:space="preserve"> Рисунок \* </w:delInstrText>
        </w:r>
        <w:r w:rsidDel="00774A54">
          <w:delInstrText>ARABIC</w:delInstrText>
        </w:r>
        <w:r w:rsidRPr="00985950" w:rsidDel="00774A54">
          <w:rPr>
            <w:lang w:val="ru-RU"/>
          </w:rPr>
          <w:delInstrText xml:space="preserve"> \</w:delInstrText>
        </w:r>
        <w:r w:rsidDel="00774A54">
          <w:delInstrText>s</w:delInstrText>
        </w:r>
        <w:r w:rsidRPr="00985950" w:rsidDel="00774A54">
          <w:rPr>
            <w:lang w:val="ru-RU"/>
          </w:rPr>
          <w:delInstrText xml:space="preserve"> 1 </w:delInstrText>
        </w:r>
        <w:r w:rsidDel="00774A54">
          <w:fldChar w:fldCharType="separate"/>
        </w:r>
        <w:r w:rsidR="00DE7D07" w:rsidRPr="00DE7D07" w:rsidDel="00774A54">
          <w:rPr>
            <w:noProof/>
            <w:lang w:val="ru-RU"/>
          </w:rPr>
          <w:delText>1</w:delText>
        </w:r>
        <w:r w:rsidDel="00774A54">
          <w:fldChar w:fldCharType="end"/>
        </w:r>
      </w:del>
      <w:del w:id="865" w:author="Maxim Vashkevich" w:date="2019-12-26T14:49:00Z">
        <w:r w:rsidDel="00FF33CE">
          <w:rPr>
            <w:lang w:val="ru-RU"/>
          </w:rPr>
          <w:delText xml:space="preserve"> – Ошибка при отсутствии музыкального файла</w:delText>
        </w:r>
      </w:del>
    </w:p>
    <w:p w14:paraId="4014C36E" w14:textId="3EEF832F" w:rsidR="00953E84" w:rsidRPr="009D6A76" w:rsidDel="00FF33CE" w:rsidRDefault="005D3111" w:rsidP="00953E84">
      <w:pPr>
        <w:rPr>
          <w:del w:id="866" w:author="Maxim Vashkevich" w:date="2019-12-26T14:49:00Z"/>
        </w:rPr>
      </w:pPr>
      <w:del w:id="867" w:author="Maxim Vashkevich" w:date="2019-12-26T14:49:00Z">
        <w:r w:rsidDel="00FF33CE">
          <w:rPr>
            <w:lang w:val="ru-RU"/>
          </w:rPr>
          <w:delText>Для того чтобы</w:delText>
        </w:r>
        <w:r w:rsidR="00953E84" w:rsidDel="00FF33CE">
          <w:rPr>
            <w:lang w:val="ru-RU"/>
          </w:rPr>
          <w:delText xml:space="preserve"> исправить эту ситуацию, было реализовано программное задание пути к файлу с музыкой и её включение</w:delText>
        </w:r>
        <w:r w:rsidR="00C80BC9" w:rsidRPr="00C80BC9" w:rsidDel="00FF33CE">
          <w:rPr>
            <w:lang w:val="ru-RU"/>
          </w:rPr>
          <w:delText xml:space="preserve"> </w:delText>
        </w:r>
        <w:r w:rsidR="00C80BC9" w:rsidDel="00FF33CE">
          <w:rPr>
            <w:lang w:val="ru-RU"/>
          </w:rPr>
          <w:delText>только в случае существования этого файла</w:delText>
        </w:r>
        <w:r w:rsidR="00953E84" w:rsidDel="00FF33CE">
          <w:rPr>
            <w:lang w:val="ru-RU"/>
          </w:rPr>
          <w:delText xml:space="preserve">. </w:delText>
        </w:r>
        <w:r w:rsidR="00E7183C" w:rsidDel="00FF33CE">
          <w:rPr>
            <w:lang w:val="ru-RU"/>
          </w:rPr>
          <w:delText>Код</w:delText>
        </w:r>
        <w:r w:rsidR="00E7183C" w:rsidRPr="009D6A76" w:rsidDel="00FF33CE">
          <w:delText xml:space="preserve"> </w:delText>
        </w:r>
        <w:r w:rsidR="00C80BC9" w:rsidDel="00FF33CE">
          <w:rPr>
            <w:lang w:val="ru-RU"/>
          </w:rPr>
          <w:delText>проверки</w:delText>
        </w:r>
        <w:r w:rsidR="00C80BC9" w:rsidRPr="009D6A76" w:rsidDel="00FF33CE">
          <w:delText xml:space="preserve"> </w:delText>
        </w:r>
        <w:r w:rsidR="00E7183C" w:rsidDel="00FF33CE">
          <w:rPr>
            <w:lang w:val="ru-RU"/>
          </w:rPr>
          <w:delText>приведен</w:delText>
        </w:r>
        <w:r w:rsidR="00E7183C" w:rsidRPr="009D6A76" w:rsidDel="00FF33CE">
          <w:delText xml:space="preserve"> </w:delText>
        </w:r>
        <w:r w:rsidR="00E7183C" w:rsidDel="00FF33CE">
          <w:rPr>
            <w:lang w:val="ru-RU"/>
          </w:rPr>
          <w:delText>ниже</w:delText>
        </w:r>
        <w:r w:rsidR="00E7183C" w:rsidRPr="009D6A76" w:rsidDel="00FF33CE">
          <w:delText>.</w:delText>
        </w:r>
      </w:del>
    </w:p>
    <w:p w14:paraId="779A1FC2" w14:textId="05887B8B" w:rsidR="00E7183C" w:rsidRPr="00E7183C" w:rsidDel="00FF33CE" w:rsidRDefault="00E7183C" w:rsidP="001E167D">
      <w:pPr>
        <w:pStyle w:val="afa"/>
        <w:rPr>
          <w:del w:id="868" w:author="Maxim Vashkevich" w:date="2019-12-26T14:49:00Z"/>
        </w:rPr>
      </w:pPr>
      <w:del w:id="869" w:author="Maxim Vashkevich" w:date="2019-12-26T14:49:00Z">
        <w:r w:rsidRPr="00E7183C" w:rsidDel="00FF33CE">
          <w:delText>Path := IncludeTrailingPathDelimiter(GetCurrentDir) + AUDIO_NAME;</w:delText>
        </w:r>
      </w:del>
    </w:p>
    <w:p w14:paraId="6EC15CA5" w14:textId="5FF83253" w:rsidR="00E7183C" w:rsidRPr="00E7183C" w:rsidDel="00FF33CE" w:rsidRDefault="00E7183C" w:rsidP="001E167D">
      <w:pPr>
        <w:pStyle w:val="afa"/>
        <w:rPr>
          <w:del w:id="870" w:author="Maxim Vashkevich" w:date="2019-12-26T14:49:00Z"/>
        </w:rPr>
      </w:pPr>
      <w:del w:id="871" w:author="Maxim Vashkevich" w:date="2019-12-26T14:49:00Z">
        <w:r w:rsidRPr="00E7183C" w:rsidDel="00FF33CE">
          <w:delText xml:space="preserve">    if FileExists(Path) then</w:delText>
        </w:r>
      </w:del>
    </w:p>
    <w:p w14:paraId="0B0C19DC" w14:textId="4FAF8825" w:rsidR="00E7183C" w:rsidRPr="00E7183C" w:rsidDel="00FF33CE" w:rsidRDefault="00E7183C" w:rsidP="001E167D">
      <w:pPr>
        <w:pStyle w:val="afa"/>
        <w:rPr>
          <w:del w:id="872" w:author="Maxim Vashkevich" w:date="2019-12-26T14:49:00Z"/>
        </w:rPr>
      </w:pPr>
      <w:del w:id="873" w:author="Maxim Vashkevich" w:date="2019-12-26T14:49:00Z">
        <w:r w:rsidRPr="00E7183C" w:rsidDel="00FF33CE">
          <w:delText xml:space="preserve">    begin</w:delText>
        </w:r>
      </w:del>
    </w:p>
    <w:p w14:paraId="6A48C065" w14:textId="1C06E629" w:rsidR="00E7183C" w:rsidRPr="00E7183C" w:rsidDel="00FF33CE" w:rsidRDefault="00E7183C" w:rsidP="001E167D">
      <w:pPr>
        <w:pStyle w:val="afa"/>
        <w:rPr>
          <w:del w:id="874" w:author="Maxim Vashkevich" w:date="2019-12-26T14:49:00Z"/>
        </w:rPr>
      </w:pPr>
      <w:del w:id="875" w:author="Maxim Vashkevich" w:date="2019-12-26T14:49:00Z">
        <w:r w:rsidRPr="00E7183C" w:rsidDel="00FF33CE">
          <w:delText xml:space="preserve">        mpAudio.FileName := Path;</w:delText>
        </w:r>
      </w:del>
    </w:p>
    <w:p w14:paraId="0409DABB" w14:textId="4FB869E4" w:rsidR="00E7183C" w:rsidRPr="00E7183C" w:rsidDel="00FF33CE" w:rsidRDefault="00E7183C" w:rsidP="001E167D">
      <w:pPr>
        <w:pStyle w:val="afa"/>
        <w:rPr>
          <w:del w:id="876" w:author="Maxim Vashkevich" w:date="2019-12-26T14:49:00Z"/>
        </w:rPr>
      </w:pPr>
      <w:del w:id="877" w:author="Maxim Vashkevich" w:date="2019-12-26T14:49:00Z">
        <w:r w:rsidRPr="00E7183C" w:rsidDel="00FF33CE">
          <w:delText xml:space="preserve">        mpAudio.Open;</w:delText>
        </w:r>
      </w:del>
    </w:p>
    <w:p w14:paraId="0918EAF7" w14:textId="70C3361A" w:rsidR="00E7183C" w:rsidRPr="00E7183C" w:rsidDel="00FF33CE" w:rsidRDefault="00E7183C" w:rsidP="001E167D">
      <w:pPr>
        <w:pStyle w:val="afa"/>
        <w:rPr>
          <w:del w:id="878" w:author="Maxim Vashkevich" w:date="2019-12-26T14:49:00Z"/>
        </w:rPr>
      </w:pPr>
      <w:del w:id="879" w:author="Maxim Vashkevich" w:date="2019-12-26T14:49:00Z">
        <w:r w:rsidRPr="00E7183C" w:rsidDel="00FF33CE">
          <w:delText xml:space="preserve">        mpAudio.Play;</w:delText>
        </w:r>
      </w:del>
    </w:p>
    <w:p w14:paraId="1BFAAD98" w14:textId="0BFF8154" w:rsidR="00E7183C" w:rsidRPr="00E7183C" w:rsidDel="00FF33CE" w:rsidRDefault="00E7183C" w:rsidP="001E167D">
      <w:pPr>
        <w:pStyle w:val="afa"/>
        <w:rPr>
          <w:del w:id="880" w:author="Maxim Vashkevich" w:date="2019-12-26T14:49:00Z"/>
        </w:rPr>
      </w:pPr>
      <w:del w:id="881" w:author="Maxim Vashkevich" w:date="2019-12-26T14:49:00Z">
        <w:r w:rsidRPr="00E7183C" w:rsidDel="00FF33CE">
          <w:delText xml:space="preserve">        actMusicMenu.Enabled := True;</w:delText>
        </w:r>
      </w:del>
    </w:p>
    <w:p w14:paraId="7AE26BF8" w14:textId="442C7EC9" w:rsidR="00E7183C" w:rsidRPr="001E167D" w:rsidDel="00FF33CE" w:rsidRDefault="00E7183C" w:rsidP="001E167D">
      <w:pPr>
        <w:pStyle w:val="afa"/>
        <w:rPr>
          <w:del w:id="882" w:author="Maxim Vashkevich" w:date="2019-12-26T14:49:00Z"/>
          <w:lang w:val="ru-RU"/>
        </w:rPr>
      </w:pPr>
      <w:del w:id="883" w:author="Maxim Vashkevich" w:date="2019-12-26T14:49:00Z">
        <w:r w:rsidRPr="009D6A76" w:rsidDel="00FF33CE">
          <w:delText xml:space="preserve">    </w:delText>
        </w:r>
        <w:r w:rsidRPr="00E7183C" w:rsidDel="00FF33CE">
          <w:delText>end</w:delText>
        </w:r>
        <w:r w:rsidR="00C80BC9" w:rsidRPr="001E167D" w:rsidDel="00FF33CE">
          <w:rPr>
            <w:lang w:val="ru-RU"/>
          </w:rPr>
          <w:delText>;</w:delText>
        </w:r>
      </w:del>
    </w:p>
    <w:p w14:paraId="5B54FB6F" w14:textId="77777777" w:rsidR="00E7183C" w:rsidRPr="00953E84" w:rsidRDefault="00E7183C" w:rsidP="00E7183C">
      <w:pPr>
        <w:rPr>
          <w:lang w:val="ru-RU"/>
        </w:rPr>
      </w:pPr>
      <w:r>
        <w:rPr>
          <w:lang w:val="ru-RU"/>
        </w:rPr>
        <w:t>Остальные ош</w:t>
      </w:r>
      <w:r w:rsidR="00D87292">
        <w:rPr>
          <w:lang w:val="ru-RU"/>
        </w:rPr>
        <w:t>ибки, связанн</w:t>
      </w:r>
      <w:r w:rsidR="003C7F50">
        <w:rPr>
          <w:lang w:val="ru-RU"/>
        </w:rPr>
        <w:t>ые с недостаточной декомпозицией</w:t>
      </w:r>
      <w:r w:rsidR="00D87292">
        <w:rPr>
          <w:lang w:val="ru-RU"/>
        </w:rPr>
        <w:t xml:space="preserve"> на стадии </w:t>
      </w:r>
      <w:r w:rsidR="00C80BC9">
        <w:rPr>
          <w:lang w:val="ru-RU"/>
        </w:rPr>
        <w:t>проектирования,</w:t>
      </w:r>
      <w:r w:rsidR="00D87292">
        <w:rPr>
          <w:lang w:val="ru-RU"/>
        </w:rPr>
        <w:t xml:space="preserve"> </w:t>
      </w:r>
      <w:r>
        <w:rPr>
          <w:lang w:val="ru-RU"/>
        </w:rPr>
        <w:t>были обнаружены и устранены на этапе разработки программного средства.</w:t>
      </w:r>
    </w:p>
    <w:p w14:paraId="663EB25B" w14:textId="77777777" w:rsidR="00DB0A93" w:rsidRDefault="00DB0A93" w:rsidP="007769AB">
      <w:pPr>
        <w:pStyle w:val="10"/>
        <w:rPr>
          <w:rFonts w:eastAsia="Calibri"/>
          <w:lang w:val="ru-RU"/>
        </w:rPr>
      </w:pPr>
      <w:bookmarkStart w:id="884" w:name="_Toc8766206"/>
      <w:r w:rsidRPr="00A12BF5">
        <w:rPr>
          <w:rFonts w:eastAsia="Calibri"/>
          <w:lang w:val="ru-RU"/>
        </w:rPr>
        <w:lastRenderedPageBreak/>
        <w:t>Руководство пользователя</w:t>
      </w:r>
      <w:bookmarkEnd w:id="884"/>
    </w:p>
    <w:p w14:paraId="1F450673" w14:textId="77777777" w:rsidR="0082193B" w:rsidRDefault="00B10309" w:rsidP="0082193B">
      <w:pPr>
        <w:pStyle w:val="20"/>
        <w:rPr>
          <w:ins w:id="885" w:author="Maxim Vashkevich" w:date="2019-12-26T09:02:00Z"/>
          <w:lang w:val="ru-RU"/>
        </w:rPr>
        <w:pPrChange w:id="886" w:author="Maxim Vashkevich" w:date="2019-12-26T09:01:00Z">
          <w:pPr/>
        </w:pPrChange>
      </w:pPr>
      <w:r>
        <w:rPr>
          <w:lang w:val="ru-RU"/>
        </w:rPr>
        <w:t xml:space="preserve"> </w:t>
      </w:r>
      <w:bookmarkStart w:id="887" w:name="_Toc8766207"/>
      <w:ins w:id="888" w:author="Maxim Vashkevich" w:date="2019-12-26T09:02:00Z">
        <w:r w:rsidR="0082193B">
          <w:rPr>
            <w:lang w:val="ru-RU"/>
          </w:rPr>
          <w:t>Интерфейс программы</w:t>
        </w:r>
      </w:ins>
    </w:p>
    <w:p w14:paraId="0E4D2F85" w14:textId="51615D4C" w:rsidR="00B10309" w:rsidDel="0082193B" w:rsidRDefault="00B10309" w:rsidP="0082193B">
      <w:pPr>
        <w:rPr>
          <w:del w:id="889" w:author="Maxim Vashkevich" w:date="2019-12-26T09:01:00Z"/>
          <w:lang w:val="ru-RU"/>
        </w:rPr>
        <w:pPrChange w:id="890" w:author="Maxim Vashkevich" w:date="2019-12-26T09:02:00Z">
          <w:pPr>
            <w:pStyle w:val="20"/>
          </w:pPr>
        </w:pPrChange>
      </w:pPr>
      <w:del w:id="891" w:author="Maxim Vashkevich" w:date="2019-12-26T09:02:00Z">
        <w:r w:rsidDel="0082193B">
          <w:rPr>
            <w:lang w:val="ru-RU"/>
          </w:rPr>
          <w:delText xml:space="preserve">Правила </w:delText>
        </w:r>
      </w:del>
      <w:del w:id="892" w:author="Maxim Vashkevich" w:date="2019-12-26T09:01:00Z">
        <w:r w:rsidDel="0082193B">
          <w:rPr>
            <w:lang w:val="ru-RU"/>
          </w:rPr>
          <w:delText>игры</w:delText>
        </w:r>
        <w:bookmarkEnd w:id="887"/>
      </w:del>
    </w:p>
    <w:p w14:paraId="4224A85B" w14:textId="78F677BD" w:rsidR="00B10309" w:rsidDel="0082193B" w:rsidRDefault="00B10309" w:rsidP="0082193B">
      <w:pPr>
        <w:rPr>
          <w:del w:id="893" w:author="Maxim Vashkevich" w:date="2019-12-26T09:01:00Z"/>
          <w:lang w:val="ru-RU"/>
        </w:rPr>
        <w:pPrChange w:id="894" w:author="Maxim Vashkevich" w:date="2019-12-26T09:02:00Z">
          <w:pPr/>
        </w:pPrChange>
      </w:pPr>
      <w:del w:id="895" w:author="Maxim Vashkevich" w:date="2019-12-26T09:01:00Z">
        <w:r w:rsidDel="0082193B">
          <w:rPr>
            <w:lang w:val="ru-RU"/>
          </w:rPr>
          <w:delText xml:space="preserve">Пользователю необходимо </w:delText>
        </w:r>
        <w:r w:rsidR="000E2CDA" w:rsidDel="0082193B">
          <w:rPr>
            <w:lang w:val="ru-RU"/>
          </w:rPr>
          <w:delText xml:space="preserve">разобрать сформированную фигуру, убирая с поля за один ход </w:delText>
        </w:r>
        <w:r w:rsidR="004A1634" w:rsidDel="0082193B">
          <w:rPr>
            <w:lang w:val="ru-RU"/>
          </w:rPr>
          <w:delText xml:space="preserve">две </w:delText>
        </w:r>
        <w:r w:rsidR="000E2CDA" w:rsidDel="0082193B">
          <w:rPr>
            <w:lang w:val="ru-RU"/>
          </w:rPr>
          <w:delText xml:space="preserve">совпадающие незаблокированные </w:delText>
        </w:r>
        <w:r w:rsidR="00021080" w:rsidDel="0082193B">
          <w:rPr>
            <w:lang w:val="ru-RU"/>
          </w:rPr>
          <w:delText>плитки</w:delText>
        </w:r>
        <w:r w:rsidR="000E2CDA" w:rsidDel="0082193B">
          <w:rPr>
            <w:lang w:val="ru-RU"/>
          </w:rPr>
          <w:delText xml:space="preserve">. Фишка считается </w:delText>
        </w:r>
        <w:r w:rsidR="00021080" w:rsidDel="0082193B">
          <w:rPr>
            <w:lang w:val="ru-RU"/>
          </w:rPr>
          <w:delText>таковой</w:delText>
        </w:r>
        <w:r w:rsidR="000E2CDA" w:rsidDel="0082193B">
          <w:rPr>
            <w:lang w:val="ru-RU"/>
          </w:rPr>
          <w:delText>, если выполняются следующие условия:</w:delText>
        </w:r>
      </w:del>
    </w:p>
    <w:p w14:paraId="135B76E4" w14:textId="225C852C" w:rsidR="000E2CDA" w:rsidDel="0082193B" w:rsidRDefault="000E2CDA" w:rsidP="0082193B">
      <w:pPr>
        <w:rPr>
          <w:del w:id="896" w:author="Maxim Vashkevich" w:date="2019-12-26T09:01:00Z"/>
          <w:rFonts w:eastAsia="Calibri"/>
        </w:rPr>
        <w:pPrChange w:id="897" w:author="Maxim Vashkevich" w:date="2019-12-26T09:02:00Z">
          <w:pPr>
            <w:pStyle w:val="1"/>
          </w:pPr>
        </w:pPrChange>
      </w:pPr>
      <w:del w:id="898" w:author="Maxim Vashkevich" w:date="2019-12-26T09:01:00Z">
        <w:r w:rsidDel="0082193B">
          <w:rPr>
            <w:rFonts w:eastAsia="Calibri"/>
          </w:rPr>
          <w:delText>над ней нет других фишек;</w:delText>
        </w:r>
      </w:del>
    </w:p>
    <w:p w14:paraId="36ECB569" w14:textId="09A9BB4A" w:rsidR="000E2CDA" w:rsidDel="0082193B" w:rsidRDefault="000E2CDA" w:rsidP="0082193B">
      <w:pPr>
        <w:rPr>
          <w:del w:id="899" w:author="Maxim Vashkevich" w:date="2019-12-26T09:01:00Z"/>
          <w:rFonts w:eastAsia="Calibri"/>
        </w:rPr>
        <w:pPrChange w:id="900" w:author="Maxim Vashkevich" w:date="2019-12-26T09:02:00Z">
          <w:pPr>
            <w:pStyle w:val="1"/>
          </w:pPr>
        </w:pPrChange>
      </w:pPr>
      <w:del w:id="901" w:author="Maxim Vashkevich" w:date="2019-12-26T09:01:00Z">
        <w:r w:rsidDel="0082193B">
          <w:rPr>
            <w:rFonts w:eastAsia="Calibri"/>
          </w:rPr>
          <w:delText xml:space="preserve">слева или справа нет другой </w:delText>
        </w:r>
        <w:r w:rsidR="00021080" w:rsidDel="0082193B">
          <w:rPr>
            <w:rFonts w:eastAsia="Calibri"/>
          </w:rPr>
          <w:delText>карточки</w:delText>
        </w:r>
        <w:r w:rsidDel="0082193B">
          <w:rPr>
            <w:rFonts w:eastAsia="Calibri"/>
          </w:rPr>
          <w:delText>.</w:delText>
        </w:r>
      </w:del>
    </w:p>
    <w:p w14:paraId="31F859E8" w14:textId="0B7ACB16" w:rsidR="000E2CDA" w:rsidDel="0082193B" w:rsidRDefault="00B23A34" w:rsidP="0082193B">
      <w:pPr>
        <w:rPr>
          <w:del w:id="902" w:author="Maxim Vashkevich" w:date="2019-12-26T09:01:00Z"/>
          <w:lang w:val="ru-RU"/>
        </w:rPr>
        <w:pPrChange w:id="903" w:author="Maxim Vashkevich" w:date="2019-12-26T09:02:00Z">
          <w:pPr/>
        </w:pPrChange>
      </w:pPr>
      <w:del w:id="904" w:author="Maxim Vashkevich" w:date="2019-12-26T09:01:00Z">
        <w:r w:rsidDel="0082193B">
          <w:rPr>
            <w:lang w:val="ru-RU"/>
          </w:rPr>
          <w:delText xml:space="preserve">Совпадающие фишки – фишки одного и того же вида. Исключение – </w:delText>
        </w:r>
        <w:r w:rsidR="00021080" w:rsidDel="0082193B">
          <w:rPr>
            <w:lang w:val="ru-RU"/>
          </w:rPr>
          <w:delText>плитки</w:delText>
        </w:r>
        <w:r w:rsidDel="0082193B">
          <w:rPr>
            <w:lang w:val="ru-RU"/>
          </w:rPr>
          <w:delText xml:space="preserve"> времен года и </w:delText>
        </w:r>
        <w:r w:rsidR="00350C58" w:rsidDel="0082193B">
          <w:rPr>
            <w:lang w:val="ru-RU"/>
          </w:rPr>
          <w:delText>цветов</w:delText>
        </w:r>
        <w:r w:rsidR="00CD1E44" w:rsidDel="0082193B">
          <w:rPr>
            <w:lang w:val="ru-RU"/>
          </w:rPr>
          <w:delText xml:space="preserve">, которые показаны на рисунке </w:delText>
        </w:r>
        <w:r w:rsidR="00D31FFF" w:rsidDel="0082193B">
          <w:rPr>
            <w:lang w:val="ru-RU"/>
          </w:rPr>
          <w:fldChar w:fldCharType="begin"/>
        </w:r>
        <w:r w:rsidR="00D31FFF" w:rsidDel="0082193B">
          <w:rPr>
            <w:lang w:val="ru-RU"/>
          </w:rPr>
          <w:delInstrText xml:space="preserve"> REF fgr_FlowersAndSeasons \h </w:delInstrText>
        </w:r>
        <w:r w:rsidR="00D31FFF" w:rsidDel="0082193B">
          <w:rPr>
            <w:lang w:val="ru-RU"/>
          </w:rPr>
        </w:r>
        <w:r w:rsidR="00D31FFF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DE7D07" w:rsidDel="0082193B">
          <w:rPr>
            <w:lang w:val="ru-RU"/>
          </w:rPr>
          <w:delText>.</w:delText>
        </w:r>
        <w:r w:rsidR="00DE7D07" w:rsidDel="0082193B">
          <w:rPr>
            <w:noProof/>
            <w:lang w:val="ru-RU"/>
          </w:rPr>
          <w:delText>1</w:delText>
        </w:r>
        <w:r w:rsidR="00D31FFF" w:rsidDel="0082193B">
          <w:rPr>
            <w:lang w:val="ru-RU"/>
          </w:rPr>
          <w:fldChar w:fldCharType="end"/>
        </w:r>
        <w:r w:rsidR="00350C58" w:rsidDel="0082193B">
          <w:rPr>
            <w:lang w:val="ru-RU"/>
          </w:rPr>
          <w:delText xml:space="preserve">. Любая фишка времен года совпадает с </w:delText>
        </w:r>
        <w:r w:rsidR="00021080" w:rsidDel="0082193B">
          <w:rPr>
            <w:lang w:val="ru-RU"/>
          </w:rPr>
          <w:delText>плиткой</w:delText>
        </w:r>
        <w:r w:rsidR="00350C58" w:rsidDel="0082193B">
          <w:rPr>
            <w:lang w:val="ru-RU"/>
          </w:rPr>
          <w:delText xml:space="preserve"> того же типа. Аналогично для фишек с цветами, их можно </w:delText>
        </w:r>
        <w:r w:rsidR="00CD1E44" w:rsidDel="0082193B">
          <w:rPr>
            <w:lang w:val="ru-RU"/>
          </w:rPr>
          <w:delText>убирать друг с другом.</w:delText>
        </w:r>
      </w:del>
    </w:p>
    <w:p w14:paraId="1F9DEE2D" w14:textId="043519EE" w:rsidR="009C2BBD" w:rsidRPr="007971B3" w:rsidDel="0082193B" w:rsidRDefault="009C2BBD" w:rsidP="0082193B">
      <w:pPr>
        <w:rPr>
          <w:del w:id="905" w:author="Maxim Vashkevich" w:date="2019-12-26T09:01:00Z"/>
          <w:lang w:val="ru-RU"/>
        </w:rPr>
        <w:pPrChange w:id="906" w:author="Maxim Vashkevich" w:date="2019-12-26T09:02:00Z">
          <w:pPr>
            <w:pStyle w:val="af6"/>
          </w:pPr>
        </w:pPrChange>
      </w:pPr>
      <w:del w:id="907" w:author="Maxim Vashkevich" w:date="2019-12-26T09:01:00Z">
        <w:r w:rsidRPr="009C2BBD" w:rsidDel="0082193B">
          <w:drawing>
            <wp:inline distT="0" distB="0" distL="0" distR="0" wp14:anchorId="10EDDEBB" wp14:editId="10866E40">
              <wp:extent cx="2240474" cy="792549"/>
              <wp:effectExtent l="0" t="0" r="7620" b="7620"/>
              <wp:docPr id="13" name="Рисунок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40474" cy="7925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Del="0082193B">
          <w:rPr>
            <w:lang w:val="ru-RU"/>
          </w:rPr>
          <w:delText xml:space="preserve">    </w:delText>
        </w:r>
        <w:r w:rsidRPr="009C2BBD" w:rsidDel="0082193B">
          <w:rPr>
            <w:lang w:val="ru-RU"/>
          </w:rPr>
          <w:delText xml:space="preserve"> </w:delText>
        </w:r>
        <w:r w:rsidRPr="009C2BBD" w:rsidDel="0082193B">
          <w:drawing>
            <wp:inline distT="0" distB="0" distL="0" distR="0" wp14:anchorId="10403737" wp14:editId="0A92E1AC">
              <wp:extent cx="2263336" cy="800169"/>
              <wp:effectExtent l="0" t="0" r="3810" b="0"/>
              <wp:docPr id="14" name="Рисунок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63336" cy="80016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8C70679" w14:textId="7700BB0F" w:rsidR="009C2BBD" w:rsidRPr="009C2BBD" w:rsidDel="0082193B" w:rsidRDefault="009C2BBD" w:rsidP="0082193B">
      <w:pPr>
        <w:rPr>
          <w:del w:id="908" w:author="Maxim Vashkevich" w:date="2019-12-26T09:01:00Z"/>
          <w:lang w:val="ru-RU"/>
        </w:rPr>
        <w:pPrChange w:id="909" w:author="Maxim Vashkevich" w:date="2019-12-26T09:02:00Z">
          <w:pPr>
            <w:pStyle w:val="af1"/>
          </w:pPr>
        </w:pPrChange>
      </w:pPr>
      <w:del w:id="910" w:author="Maxim Vashkevich" w:date="2019-12-26T09:01:00Z">
        <w:r w:rsidRPr="009C2BBD" w:rsidDel="0082193B">
          <w:rPr>
            <w:lang w:val="ru-RU"/>
          </w:rPr>
          <w:delText xml:space="preserve">Рисунок </w:delText>
        </w:r>
        <w:r w:rsidR="00985950" w:rsidDel="0082193B">
          <w:rPr>
            <w:lang w:val="ru-RU"/>
          </w:rPr>
          <w:fldChar w:fldCharType="begin"/>
        </w:r>
        <w:r w:rsidR="00985950" w:rsidDel="0082193B">
          <w:rPr>
            <w:lang w:val="ru-RU"/>
          </w:rPr>
          <w:delInstrText xml:space="preserve"> STYLEREF 1 \s </w:delInstrText>
        </w:r>
        <w:r w:rsidR="00985950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985950" w:rsidDel="0082193B">
          <w:rPr>
            <w:lang w:val="ru-RU"/>
          </w:rPr>
          <w:fldChar w:fldCharType="end"/>
        </w:r>
        <w:r w:rsidR="00985950" w:rsidDel="0082193B">
          <w:rPr>
            <w:lang w:val="ru-RU"/>
          </w:rPr>
          <w:delText>.</w:delText>
        </w:r>
        <w:r w:rsidR="00985950" w:rsidDel="0082193B">
          <w:rPr>
            <w:lang w:val="ru-RU"/>
          </w:rPr>
          <w:fldChar w:fldCharType="begin"/>
        </w:r>
        <w:r w:rsidR="00985950" w:rsidDel="0082193B">
          <w:rPr>
            <w:lang w:val="ru-RU"/>
          </w:rPr>
          <w:delInstrText xml:space="preserve"> SEQ Рисунок \* ARABIC \s 1 </w:delInstrText>
        </w:r>
        <w:r w:rsidR="00985950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1</w:delText>
        </w:r>
        <w:r w:rsidR="00985950" w:rsidDel="0082193B">
          <w:rPr>
            <w:lang w:val="ru-RU"/>
          </w:rPr>
          <w:fldChar w:fldCharType="end"/>
        </w:r>
        <w:r w:rsidDel="0082193B">
          <w:rPr>
            <w:lang w:val="ru-RU"/>
          </w:rPr>
          <w:delText xml:space="preserve"> – Внешний вид фишек цветов (слева) и времен года (справа)</w:delText>
        </w:r>
      </w:del>
    </w:p>
    <w:p w14:paraId="2301BDA8" w14:textId="1BBE71DB" w:rsidR="00DB0A93" w:rsidDel="0082193B" w:rsidRDefault="00DB0A93" w:rsidP="0082193B">
      <w:pPr>
        <w:rPr>
          <w:del w:id="911" w:author="Maxim Vashkevich" w:date="2019-12-26T09:01:00Z"/>
          <w:rFonts w:eastAsia="Calibri"/>
        </w:rPr>
        <w:pPrChange w:id="912" w:author="Maxim Vashkevich" w:date="2019-12-26T09:02:00Z">
          <w:pPr>
            <w:pStyle w:val="20"/>
          </w:pPr>
        </w:pPrChange>
      </w:pPr>
      <w:bookmarkStart w:id="913" w:name="_Toc482467333"/>
      <w:bookmarkStart w:id="914" w:name="_Toc8766208"/>
      <w:del w:id="915" w:author="Maxim Vashkevich" w:date="2019-12-26T09:01:00Z">
        <w:r w:rsidRPr="00350C58" w:rsidDel="0082193B">
          <w:rPr>
            <w:rFonts w:eastAsia="Calibri"/>
            <w:lang w:val="ru-RU"/>
          </w:rPr>
          <w:delText xml:space="preserve">Установка </w:delText>
        </w:r>
        <w:r w:rsidRPr="00075092" w:rsidDel="0082193B">
          <w:rPr>
            <w:rFonts w:eastAsia="Calibri"/>
          </w:rPr>
          <w:delText>программы</w:delText>
        </w:r>
        <w:bookmarkEnd w:id="913"/>
        <w:bookmarkEnd w:id="914"/>
      </w:del>
    </w:p>
    <w:p w14:paraId="435FEA16" w14:textId="63E92DF7" w:rsidR="00CD4201" w:rsidRPr="00CD4201" w:rsidDel="0082193B" w:rsidRDefault="00CD4201" w:rsidP="0082193B">
      <w:pPr>
        <w:rPr>
          <w:del w:id="916" w:author="Maxim Vashkevich" w:date="2019-12-26T09:01:00Z"/>
        </w:rPr>
        <w:pPrChange w:id="917" w:author="Maxim Vashkevich" w:date="2019-12-26T09:02:00Z">
          <w:pPr>
            <w:pStyle w:val="3"/>
          </w:pPr>
        </w:pPrChange>
      </w:pPr>
      <w:del w:id="918" w:author="Maxim Vashkevich" w:date="2019-12-26T09:01:00Z">
        <w:r w:rsidDel="0082193B">
          <w:delText>Системные требования</w:delText>
        </w:r>
      </w:del>
    </w:p>
    <w:p w14:paraId="23955DD8" w14:textId="18EA911E" w:rsidR="00CD4201" w:rsidRPr="007769AB" w:rsidDel="0082193B" w:rsidRDefault="00CD4201" w:rsidP="0082193B">
      <w:pPr>
        <w:rPr>
          <w:del w:id="919" w:author="Maxim Vashkevich" w:date="2019-12-26T09:01:00Z"/>
          <w:lang w:val="ru-RU"/>
        </w:rPr>
        <w:pPrChange w:id="920" w:author="Maxim Vashkevich" w:date="2019-12-26T09:02:00Z">
          <w:pPr/>
        </w:pPrChange>
      </w:pPr>
      <w:del w:id="921" w:author="Maxim Vashkevich" w:date="2019-12-26T09:01:00Z">
        <w:r w:rsidRPr="000E2CDA" w:rsidDel="0082193B">
          <w:rPr>
            <w:lang w:val="ru-RU"/>
          </w:rPr>
          <w:delText>Для корректной работы приложения требуется компьютер с операционной си</w:delText>
        </w:r>
        <w:r w:rsidRPr="00350C58" w:rsidDel="0082193B">
          <w:rPr>
            <w:lang w:val="ru-RU"/>
          </w:rPr>
          <w:delText xml:space="preserve">стемой </w:delText>
        </w:r>
        <w:r w:rsidDel="0082193B">
          <w:delText>Windows</w:delText>
        </w:r>
        <w:r w:rsidRPr="007769AB" w:rsidDel="0082193B">
          <w:rPr>
            <w:lang w:val="ru-RU"/>
          </w:rPr>
          <w:delText xml:space="preserve"> 10.</w:delText>
        </w:r>
      </w:del>
    </w:p>
    <w:p w14:paraId="1D7E07A8" w14:textId="6CFEB504" w:rsidR="00CD4201" w:rsidRPr="00CD4201" w:rsidDel="0082193B" w:rsidRDefault="00CD4201" w:rsidP="0082193B">
      <w:pPr>
        <w:rPr>
          <w:del w:id="922" w:author="Maxim Vashkevich" w:date="2019-12-26T09:01:00Z"/>
        </w:rPr>
        <w:pPrChange w:id="923" w:author="Maxim Vashkevich" w:date="2019-12-26T09:02:00Z">
          <w:pPr>
            <w:pStyle w:val="3"/>
          </w:pPr>
        </w:pPrChange>
      </w:pPr>
      <w:del w:id="924" w:author="Maxim Vashkevich" w:date="2019-12-26T09:01:00Z">
        <w:r w:rsidDel="0082193B">
          <w:delText>Процесс установки</w:delText>
        </w:r>
      </w:del>
    </w:p>
    <w:p w14:paraId="14D58CE2" w14:textId="72F0C6BC" w:rsidR="007769AB" w:rsidRPr="007769AB" w:rsidRDefault="007769AB" w:rsidP="0082193B">
      <w:pPr>
        <w:rPr>
          <w:lang w:val="ru-RU"/>
        </w:rPr>
        <w:pPrChange w:id="925" w:author="Maxim Vashkevich" w:date="2019-12-26T09:02:00Z">
          <w:pPr/>
        </w:pPrChange>
      </w:pPr>
      <w:del w:id="926" w:author="Maxim Vashkevich" w:date="2019-12-26T09:01:00Z">
        <w:r w:rsidRPr="007971B3" w:rsidDel="0082193B">
          <w:rPr>
            <w:lang w:val="ru-RU"/>
          </w:rPr>
          <w:delText>Для установки программы необходимо запустить установочный файл «</w:delText>
        </w:r>
        <w:r w:rsidDel="0082193B">
          <w:delText>Mahjong</w:delText>
        </w:r>
        <w:r w:rsidR="004F56A5" w:rsidDel="0082193B">
          <w:rPr>
            <w:lang w:val="ru-RU"/>
          </w:rPr>
          <w:delText xml:space="preserve"> </w:delText>
        </w:r>
        <w:r w:rsidDel="0082193B">
          <w:delText>Solitaire</w:delText>
        </w:r>
        <w:r w:rsidRPr="007769AB" w:rsidDel="0082193B">
          <w:rPr>
            <w:lang w:val="ru-RU"/>
          </w:rPr>
          <w:delText>.</w:delText>
        </w:r>
        <w:r w:rsidDel="0082193B">
          <w:delText>exe</w:delText>
        </w:r>
        <w:r w:rsidRPr="007971B3" w:rsidDel="0082193B">
          <w:rPr>
            <w:lang w:val="ru-RU"/>
          </w:rPr>
          <w:delText>» и выполнить указания мастера установки.</w:delText>
        </w:r>
      </w:del>
    </w:p>
    <w:p w14:paraId="5F8A6C14" w14:textId="77777777" w:rsidR="00DB0A93" w:rsidRDefault="00DB0A93" w:rsidP="007769AB">
      <w:pPr>
        <w:pStyle w:val="20"/>
      </w:pPr>
      <w:bookmarkStart w:id="927" w:name="_Toc482467334"/>
      <w:bookmarkStart w:id="928" w:name="_Toc8766209"/>
      <w:r w:rsidRPr="00075092">
        <w:t>Инструкция по использовани</w:t>
      </w:r>
      <w:bookmarkEnd w:id="927"/>
      <w:r w:rsidRPr="00075092">
        <w:t>ю</w:t>
      </w:r>
      <w:bookmarkEnd w:id="928"/>
    </w:p>
    <w:p w14:paraId="5C611B06" w14:textId="5353DA42" w:rsidR="001B4581" w:rsidDel="0082193B" w:rsidRDefault="007769AB" w:rsidP="007769AB">
      <w:pPr>
        <w:rPr>
          <w:del w:id="929" w:author="Maxim Vashkevich" w:date="2019-12-26T09:02:00Z"/>
          <w:lang w:val="ru-RU"/>
        </w:rPr>
      </w:pPr>
      <w:del w:id="930" w:author="Maxim Vashkevich" w:date="2019-12-26T09:02:00Z">
        <w:r w:rsidRPr="001B4581" w:rsidDel="0082193B">
          <w:rPr>
            <w:lang w:val="ru-RU"/>
          </w:rPr>
          <w:delText>Для запуска приложения необходимо открыть исполняемый файл «</w:delText>
        </w:r>
        <w:r w:rsidDel="0082193B">
          <w:delText>Mahjong</w:delText>
        </w:r>
        <w:r w:rsidRPr="007769AB" w:rsidDel="0082193B">
          <w:rPr>
            <w:lang w:val="ru-RU"/>
          </w:rPr>
          <w:delText>.</w:delText>
        </w:r>
        <w:r w:rsidDel="0082193B">
          <w:delText>exe</w:delText>
        </w:r>
        <w:r w:rsidRPr="001B4581" w:rsidDel="0082193B">
          <w:rPr>
            <w:lang w:val="ru-RU"/>
          </w:rPr>
          <w:delText xml:space="preserve">» или ярлык приложения </w:delText>
        </w:r>
        <w:r w:rsidDel="0082193B">
          <w:delText>Mahjong</w:delText>
        </w:r>
        <w:r w:rsidRPr="007769AB" w:rsidDel="0082193B">
          <w:rPr>
            <w:lang w:val="ru-RU"/>
          </w:rPr>
          <w:delText xml:space="preserve"> (</w:delText>
        </w:r>
        <w:r w:rsidRPr="001B4581" w:rsidDel="0082193B">
          <w:rPr>
            <w:lang w:val="ru-RU"/>
          </w:rPr>
          <w:delText xml:space="preserve">см. рисунок </w:delText>
        </w:r>
        <w:r w:rsidR="003C33E2" w:rsidDel="0082193B">
          <w:rPr>
            <w:lang w:val="ru-RU"/>
          </w:rPr>
          <w:fldChar w:fldCharType="begin"/>
        </w:r>
        <w:r w:rsidR="003C33E2" w:rsidDel="0082193B">
          <w:rPr>
            <w:lang w:val="ru-RU"/>
          </w:rPr>
          <w:delInstrText xml:space="preserve"> REF fgr_Icon \h </w:delInstrText>
        </w:r>
        <w:r w:rsidR="003C33E2" w:rsidDel="0082193B">
          <w:rPr>
            <w:lang w:val="ru-RU"/>
          </w:rPr>
        </w:r>
        <w:r w:rsidR="003C33E2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DE7D07" w:rsidDel="0082193B">
          <w:rPr>
            <w:lang w:val="ru-RU"/>
          </w:rPr>
          <w:delText>.</w:delText>
        </w:r>
        <w:r w:rsidR="00DE7D07" w:rsidDel="0082193B">
          <w:rPr>
            <w:noProof/>
            <w:lang w:val="ru-RU"/>
          </w:rPr>
          <w:delText>2</w:delText>
        </w:r>
        <w:r w:rsidR="003C33E2" w:rsidDel="0082193B">
          <w:rPr>
            <w:lang w:val="ru-RU"/>
          </w:rPr>
          <w:fldChar w:fldCharType="end"/>
        </w:r>
        <w:r w:rsidRPr="001B4581" w:rsidDel="0082193B">
          <w:rPr>
            <w:lang w:val="ru-RU"/>
          </w:rPr>
          <w:delText>).</w:delText>
        </w:r>
      </w:del>
    </w:p>
    <w:p w14:paraId="14569444" w14:textId="4C002536" w:rsidR="00DB564F" w:rsidDel="0082193B" w:rsidRDefault="00DB564F" w:rsidP="00DB564F">
      <w:pPr>
        <w:pStyle w:val="af6"/>
        <w:rPr>
          <w:del w:id="931" w:author="Maxim Vashkevich" w:date="2019-12-26T09:02:00Z"/>
        </w:rPr>
      </w:pPr>
      <w:del w:id="932" w:author="Maxim Vashkevich" w:date="2019-12-26T09:02:00Z">
        <w:r w:rsidRPr="00DB564F" w:rsidDel="0082193B">
          <w:rPr>
            <w:lang w:eastAsia="en-US"/>
          </w:rPr>
          <w:drawing>
            <wp:inline distT="0" distB="0" distL="0" distR="0" wp14:anchorId="3FE828CD" wp14:editId="4872057B">
              <wp:extent cx="548688" cy="579170"/>
              <wp:effectExtent l="0" t="0" r="3810" b="0"/>
              <wp:docPr id="11" name="Рисунок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88" cy="579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882BB6F" w14:textId="6644B7F5" w:rsidR="00DB564F" w:rsidRPr="003C33E2" w:rsidDel="0082193B" w:rsidRDefault="00DB564F" w:rsidP="003C33E2">
      <w:pPr>
        <w:pStyle w:val="af1"/>
        <w:rPr>
          <w:del w:id="933" w:author="Maxim Vashkevich" w:date="2019-12-26T09:02:00Z"/>
          <w:lang w:val="ru-RU"/>
        </w:rPr>
      </w:pPr>
      <w:del w:id="934" w:author="Maxim Vashkevich" w:date="2019-12-26T09:02:00Z">
        <w:r w:rsidRPr="003C33E2" w:rsidDel="0082193B">
          <w:rPr>
            <w:lang w:val="ru-RU"/>
          </w:rPr>
          <w:delText xml:space="preserve">Рисунок </w:delText>
        </w:r>
        <w:r w:rsidR="00985950" w:rsidDel="0082193B">
          <w:rPr>
            <w:lang w:val="ru-RU"/>
          </w:rPr>
          <w:fldChar w:fldCharType="begin"/>
        </w:r>
        <w:r w:rsidR="00985950" w:rsidDel="0082193B">
          <w:rPr>
            <w:lang w:val="ru-RU"/>
          </w:rPr>
          <w:delInstrText xml:space="preserve"> STYLEREF 1 \s </w:delInstrText>
        </w:r>
        <w:r w:rsidR="00985950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985950" w:rsidDel="0082193B">
          <w:rPr>
            <w:lang w:val="ru-RU"/>
          </w:rPr>
          <w:fldChar w:fldCharType="end"/>
        </w:r>
        <w:r w:rsidR="00985950" w:rsidDel="0082193B">
          <w:rPr>
            <w:lang w:val="ru-RU"/>
          </w:rPr>
          <w:delText>.</w:delText>
        </w:r>
        <w:r w:rsidR="00985950" w:rsidDel="0082193B">
          <w:rPr>
            <w:lang w:val="ru-RU"/>
          </w:rPr>
          <w:fldChar w:fldCharType="begin"/>
        </w:r>
        <w:r w:rsidR="00985950" w:rsidDel="0082193B">
          <w:rPr>
            <w:lang w:val="ru-RU"/>
          </w:rPr>
          <w:delInstrText xml:space="preserve"> SEQ Рисунок \* ARABIC \s 1 </w:delInstrText>
        </w:r>
        <w:r w:rsidR="00985950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2</w:delText>
        </w:r>
        <w:r w:rsidR="00985950" w:rsidDel="0082193B">
          <w:rPr>
            <w:lang w:val="ru-RU"/>
          </w:rPr>
          <w:fldChar w:fldCharType="end"/>
        </w:r>
        <w:r w:rsidRPr="003C33E2" w:rsidDel="0082193B">
          <w:rPr>
            <w:lang w:val="ru-RU"/>
          </w:rPr>
          <w:delText xml:space="preserve"> – </w:delText>
        </w:r>
        <w:r w:rsidDel="0082193B">
          <w:rPr>
            <w:lang w:val="ru-RU"/>
          </w:rPr>
          <w:delText xml:space="preserve">Иконка приложения </w:delText>
        </w:r>
        <w:r w:rsidDel="0082193B">
          <w:delText>Mahjong</w:delText>
        </w:r>
      </w:del>
    </w:p>
    <w:p w14:paraId="2A5D7D26" w14:textId="60AF551C" w:rsidR="007769AB" w:rsidDel="0082193B" w:rsidRDefault="001B4581" w:rsidP="007769AB">
      <w:pPr>
        <w:rPr>
          <w:del w:id="935" w:author="Maxim Vashkevich" w:date="2019-12-26T09:02:00Z"/>
          <w:lang w:val="ru-RU"/>
        </w:rPr>
      </w:pPr>
      <w:del w:id="936" w:author="Maxim Vashkevich" w:date="2019-12-26T09:02:00Z">
        <w:r w:rsidDel="0082193B">
          <w:rPr>
            <w:lang w:val="ru-RU"/>
          </w:rPr>
          <w:delText>Откроется главное меню, где пользователю предлагается выбрать раскладку, а также присутствует возможность открыть справку, ознакомиться с рекордами и управлять воспроизведением фоновой музыки</w:delText>
        </w:r>
        <w:r w:rsidR="00DB564F" w:rsidRPr="00DB564F" w:rsidDel="0082193B">
          <w:rPr>
            <w:lang w:val="ru-RU"/>
          </w:rPr>
          <w:delText xml:space="preserve"> (</w:delText>
        </w:r>
        <w:r w:rsidR="00DB564F" w:rsidDel="0082193B">
          <w:rPr>
            <w:lang w:val="ru-RU"/>
          </w:rPr>
          <w:delText xml:space="preserve">см. рисунок </w:delText>
        </w:r>
        <w:r w:rsidR="00DB564F" w:rsidDel="0082193B">
          <w:rPr>
            <w:lang w:val="ru-RU"/>
          </w:rPr>
          <w:fldChar w:fldCharType="begin"/>
        </w:r>
        <w:r w:rsidR="00DB564F" w:rsidDel="0082193B">
          <w:rPr>
            <w:lang w:val="ru-RU"/>
          </w:rPr>
          <w:delInstrText xml:space="preserve"> REF fgr_MainMenu \h </w:delInstrText>
        </w:r>
        <w:r w:rsidR="00DB564F" w:rsidDel="0082193B">
          <w:rPr>
            <w:lang w:val="ru-RU"/>
          </w:rPr>
        </w:r>
        <w:r w:rsidR="00DB564F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DE7D07" w:rsidDel="0082193B">
          <w:rPr>
            <w:lang w:val="ru-RU"/>
          </w:rPr>
          <w:delText>.</w:delText>
        </w:r>
        <w:r w:rsidR="00DE7D07" w:rsidDel="0082193B">
          <w:rPr>
            <w:noProof/>
            <w:lang w:val="ru-RU"/>
          </w:rPr>
          <w:delText>3</w:delText>
        </w:r>
        <w:r w:rsidR="00DB564F" w:rsidDel="0082193B">
          <w:rPr>
            <w:lang w:val="ru-RU"/>
          </w:rPr>
          <w:fldChar w:fldCharType="end"/>
        </w:r>
        <w:r w:rsidR="00DB564F" w:rsidDel="0082193B">
          <w:rPr>
            <w:lang w:val="ru-RU"/>
          </w:rPr>
          <w:delText>)</w:delText>
        </w:r>
        <w:r w:rsidDel="0082193B">
          <w:rPr>
            <w:lang w:val="ru-RU"/>
          </w:rPr>
          <w:delText>.</w:delText>
        </w:r>
      </w:del>
    </w:p>
    <w:p w14:paraId="5F96DCE4" w14:textId="431D27F6" w:rsidR="00F4433E" w:rsidDel="0082193B" w:rsidRDefault="00DB564F" w:rsidP="00F4433E">
      <w:pPr>
        <w:pStyle w:val="af6"/>
        <w:rPr>
          <w:del w:id="937" w:author="Maxim Vashkevich" w:date="2019-12-26T09:02:00Z"/>
        </w:rPr>
      </w:pPr>
      <w:del w:id="938" w:author="Maxim Vashkevich" w:date="2019-12-26T09:02:00Z">
        <w:r w:rsidDel="0082193B">
          <w:rPr>
            <w:lang w:eastAsia="en-US"/>
          </w:rPr>
          <w:drawing>
            <wp:inline distT="0" distB="0" distL="0" distR="0" wp14:anchorId="594924B0" wp14:editId="66114814">
              <wp:extent cx="4837675" cy="3495600"/>
              <wp:effectExtent l="0" t="0" r="1270" b="0"/>
              <wp:docPr id="10" name="Рисунок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37675" cy="3495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9A4F89C" w14:textId="41048821" w:rsidR="001B4581" w:rsidRPr="00F4433E" w:rsidDel="0082193B" w:rsidRDefault="00F4433E" w:rsidP="00DB564F">
      <w:pPr>
        <w:pStyle w:val="af1"/>
        <w:rPr>
          <w:del w:id="939" w:author="Maxim Vashkevich" w:date="2019-12-26T09:02:00Z"/>
          <w:lang w:val="ru-RU"/>
        </w:rPr>
      </w:pPr>
      <w:del w:id="940" w:author="Maxim Vashkevich" w:date="2019-12-26T09:02:00Z">
        <w:r w:rsidRPr="003C33E2" w:rsidDel="0082193B">
          <w:rPr>
            <w:lang w:val="ru-RU"/>
          </w:rPr>
          <w:delText xml:space="preserve">Рисунок </w:delText>
        </w:r>
        <w:r w:rsidR="00985950" w:rsidDel="0082193B">
          <w:rPr>
            <w:lang w:val="ru-RU"/>
          </w:rPr>
          <w:fldChar w:fldCharType="begin"/>
        </w:r>
        <w:r w:rsidR="00985950" w:rsidDel="0082193B">
          <w:rPr>
            <w:lang w:val="ru-RU"/>
          </w:rPr>
          <w:delInstrText xml:space="preserve"> STYLEREF 1 \s </w:delInstrText>
        </w:r>
        <w:r w:rsidR="00985950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985950" w:rsidDel="0082193B">
          <w:rPr>
            <w:lang w:val="ru-RU"/>
          </w:rPr>
          <w:fldChar w:fldCharType="end"/>
        </w:r>
        <w:r w:rsidR="00985950" w:rsidDel="0082193B">
          <w:rPr>
            <w:lang w:val="ru-RU"/>
          </w:rPr>
          <w:delText>.</w:delText>
        </w:r>
        <w:r w:rsidR="00985950" w:rsidDel="0082193B">
          <w:rPr>
            <w:lang w:val="ru-RU"/>
          </w:rPr>
          <w:fldChar w:fldCharType="begin"/>
        </w:r>
        <w:r w:rsidR="00985950" w:rsidDel="0082193B">
          <w:rPr>
            <w:lang w:val="ru-RU"/>
          </w:rPr>
          <w:delInstrText xml:space="preserve"> SEQ Рисунок \* ARABIC \s 1 </w:delInstrText>
        </w:r>
        <w:r w:rsidR="00985950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3</w:delText>
        </w:r>
        <w:r w:rsidR="00985950" w:rsidDel="0082193B">
          <w:rPr>
            <w:lang w:val="ru-RU"/>
          </w:rPr>
          <w:fldChar w:fldCharType="end"/>
        </w:r>
        <w:r w:rsidDel="0082193B">
          <w:rPr>
            <w:lang w:val="ru-RU"/>
          </w:rPr>
          <w:delText xml:space="preserve"> – Главное меню</w:delText>
        </w:r>
      </w:del>
    </w:p>
    <w:p w14:paraId="08E25417" w14:textId="10841052" w:rsidR="00E42D66" w:rsidDel="0082193B" w:rsidRDefault="007A2565" w:rsidP="00E42D66">
      <w:pPr>
        <w:rPr>
          <w:del w:id="941" w:author="Maxim Vashkevich" w:date="2019-12-26T09:02:00Z"/>
          <w:lang w:val="ru-RU"/>
        </w:rPr>
      </w:pPr>
      <w:del w:id="942" w:author="Maxim Vashkevich" w:date="2019-12-26T09:02:00Z">
        <w:r w:rsidDel="0082193B">
          <w:rPr>
            <w:lang w:val="ru-RU"/>
          </w:rPr>
          <w:delText xml:space="preserve">Для выбора раскладки </w:delText>
        </w:r>
        <w:r w:rsidR="003C33E2" w:rsidDel="0082193B">
          <w:rPr>
            <w:lang w:val="ru-RU"/>
          </w:rPr>
          <w:delText xml:space="preserve">нужно нажать на её изображение. В этом случае </w:delText>
        </w:r>
        <w:r w:rsidR="00FC47CD" w:rsidDel="0082193B">
          <w:rPr>
            <w:lang w:val="ru-RU"/>
          </w:rPr>
          <w:delText>отобразится окно с игрой, которое показано на рисунке</w:delText>
        </w:r>
        <w:r w:rsidR="00B10309" w:rsidDel="0082193B">
          <w:rPr>
            <w:lang w:val="ru-RU"/>
          </w:rPr>
          <w:delText xml:space="preserve"> </w:delText>
        </w:r>
        <w:r w:rsidR="00B10309" w:rsidDel="0082193B">
          <w:rPr>
            <w:lang w:val="ru-RU"/>
          </w:rPr>
          <w:fldChar w:fldCharType="begin"/>
        </w:r>
        <w:r w:rsidR="00B10309" w:rsidDel="0082193B">
          <w:rPr>
            <w:lang w:val="ru-RU"/>
          </w:rPr>
          <w:delInstrText xml:space="preserve"> REF fgr_Game \h </w:delInstrText>
        </w:r>
        <w:r w:rsidR="00B10309" w:rsidDel="0082193B">
          <w:rPr>
            <w:lang w:val="ru-RU"/>
          </w:rPr>
        </w:r>
        <w:r w:rsidR="00B10309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DE7D07" w:rsidDel="0082193B">
          <w:rPr>
            <w:lang w:val="ru-RU"/>
          </w:rPr>
          <w:delText>.</w:delText>
        </w:r>
        <w:r w:rsidR="00DE7D07" w:rsidDel="0082193B">
          <w:rPr>
            <w:noProof/>
            <w:lang w:val="ru-RU"/>
          </w:rPr>
          <w:delText>4</w:delText>
        </w:r>
        <w:r w:rsidR="00B10309" w:rsidDel="0082193B">
          <w:rPr>
            <w:lang w:val="ru-RU"/>
          </w:rPr>
          <w:fldChar w:fldCharType="end"/>
        </w:r>
        <w:r w:rsidR="00FC47CD" w:rsidDel="0082193B">
          <w:rPr>
            <w:lang w:val="ru-RU"/>
          </w:rPr>
          <w:delText>.</w:delText>
        </w:r>
        <w:r w:rsidR="004A1634" w:rsidDel="0082193B">
          <w:rPr>
            <w:lang w:val="ru-RU"/>
          </w:rPr>
          <w:delText xml:space="preserve"> Задача пользователя – собрать пасьянс, убрав все фишки с поля в соответствии с правилами игры.</w:delText>
        </w:r>
      </w:del>
    </w:p>
    <w:p w14:paraId="0667FA83" w14:textId="10C934E9" w:rsidR="00CD4201" w:rsidDel="0082193B" w:rsidRDefault="00CD4201" w:rsidP="00CD4201">
      <w:pPr>
        <w:pStyle w:val="af6"/>
        <w:rPr>
          <w:del w:id="943" w:author="Maxim Vashkevich" w:date="2019-12-26T09:02:00Z"/>
        </w:rPr>
      </w:pPr>
      <w:del w:id="944" w:author="Maxim Vashkevich" w:date="2019-12-26T09:02:00Z">
        <w:r w:rsidDel="0082193B">
          <w:rPr>
            <w:lang w:eastAsia="en-US"/>
          </w:rPr>
          <w:drawing>
            <wp:inline distT="0" distB="0" distL="0" distR="0" wp14:anchorId="1536D69E" wp14:editId="73D418CD">
              <wp:extent cx="4838700" cy="3496341"/>
              <wp:effectExtent l="0" t="0" r="0" b="8890"/>
              <wp:docPr id="12" name="Рисунок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53360" cy="350693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E0231A1" w14:textId="542E82D2" w:rsidR="00CD4201" w:rsidRPr="00FC47CD" w:rsidDel="0082193B" w:rsidRDefault="00CD4201" w:rsidP="00CD4201">
      <w:pPr>
        <w:pStyle w:val="af1"/>
        <w:rPr>
          <w:del w:id="945" w:author="Maxim Vashkevich" w:date="2019-12-26T09:02:00Z"/>
          <w:lang w:val="ru-RU"/>
        </w:rPr>
      </w:pPr>
      <w:del w:id="946" w:author="Maxim Vashkevich" w:date="2019-12-26T09:02:00Z">
        <w:r w:rsidRPr="00C65B46" w:rsidDel="0082193B">
          <w:rPr>
            <w:lang w:val="ru-RU"/>
          </w:rPr>
          <w:delText xml:space="preserve">Рисунок </w:delText>
        </w:r>
        <w:r w:rsidDel="0082193B">
          <w:rPr>
            <w:lang w:val="ru-RU"/>
          </w:rPr>
          <w:fldChar w:fldCharType="begin"/>
        </w:r>
        <w:r w:rsidDel="0082193B">
          <w:rPr>
            <w:lang w:val="ru-RU"/>
          </w:rPr>
          <w:delInstrText xml:space="preserve"> STYLEREF 1 \s </w:delInstrText>
        </w:r>
        <w:r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Del="0082193B">
          <w:rPr>
            <w:lang w:val="ru-RU"/>
          </w:rPr>
          <w:fldChar w:fldCharType="end"/>
        </w:r>
        <w:r w:rsidDel="0082193B">
          <w:rPr>
            <w:lang w:val="ru-RU"/>
          </w:rPr>
          <w:delText>.</w:delText>
        </w:r>
        <w:r w:rsidDel="0082193B">
          <w:rPr>
            <w:lang w:val="ru-RU"/>
          </w:rPr>
          <w:fldChar w:fldCharType="begin"/>
        </w:r>
        <w:r w:rsidDel="0082193B">
          <w:rPr>
            <w:lang w:val="ru-RU"/>
          </w:rPr>
          <w:delInstrText xml:space="preserve"> SEQ Рисунок \* ARABIC \s 1 </w:delInstrText>
        </w:r>
        <w:r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4</w:delText>
        </w:r>
        <w:r w:rsidDel="0082193B">
          <w:rPr>
            <w:lang w:val="ru-RU"/>
          </w:rPr>
          <w:fldChar w:fldCharType="end"/>
        </w:r>
        <w:r w:rsidRPr="00C65B46" w:rsidDel="0082193B">
          <w:rPr>
            <w:lang w:val="ru-RU"/>
          </w:rPr>
          <w:delText xml:space="preserve"> – </w:delText>
        </w:r>
        <w:r w:rsidDel="0082193B">
          <w:rPr>
            <w:lang w:val="ru-RU"/>
          </w:rPr>
          <w:delText>Игровое поле</w:delText>
        </w:r>
      </w:del>
    </w:p>
    <w:p w14:paraId="3E4AC491" w14:textId="4FAAA8EC" w:rsidR="00E42D66" w:rsidDel="0082193B" w:rsidRDefault="005D3111" w:rsidP="007769AB">
      <w:pPr>
        <w:rPr>
          <w:del w:id="947" w:author="Maxim Vashkevich" w:date="2019-12-26T09:02:00Z"/>
          <w:lang w:val="ru-RU"/>
        </w:rPr>
      </w:pPr>
      <w:del w:id="948" w:author="Maxim Vashkevich" w:date="2019-12-26T09:02:00Z">
        <w:r w:rsidDel="0082193B">
          <w:rPr>
            <w:lang w:val="ru-RU"/>
          </w:rPr>
          <w:delText>Для того чтобы</w:delText>
        </w:r>
        <w:r w:rsidR="004A1634" w:rsidDel="0082193B">
          <w:rPr>
            <w:lang w:val="ru-RU"/>
          </w:rPr>
          <w:delText xml:space="preserve"> выбрать фишку, необходимо нажать </w:delText>
        </w:r>
        <w:r w:rsidR="005D2074" w:rsidDel="0082193B">
          <w:rPr>
            <w:lang w:val="ru-RU"/>
          </w:rPr>
          <w:delText>по ней.</w:delText>
        </w:r>
        <w:r w:rsidR="00BD4BF2" w:rsidDel="0082193B">
          <w:rPr>
            <w:lang w:val="ru-RU"/>
          </w:rPr>
          <w:delText xml:space="preserve"> Если фишка незаблокированная, то она выделится и вокруг неё отобразится рамка, как показано на рисунке </w:delText>
        </w:r>
        <w:r w:rsidR="00B44A38" w:rsidDel="0082193B">
          <w:rPr>
            <w:lang w:val="ru-RU"/>
          </w:rPr>
          <w:fldChar w:fldCharType="begin"/>
        </w:r>
        <w:r w:rsidR="00B44A38" w:rsidDel="0082193B">
          <w:rPr>
            <w:lang w:val="ru-RU"/>
          </w:rPr>
          <w:delInstrText xml:space="preserve"> REF fgr_SelectTile \h </w:delInstrText>
        </w:r>
        <w:r w:rsidR="00B44A38" w:rsidDel="0082193B">
          <w:rPr>
            <w:lang w:val="ru-RU"/>
          </w:rPr>
        </w:r>
        <w:r w:rsidR="00B44A38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DE7D07" w:rsidDel="0082193B">
          <w:rPr>
            <w:lang w:val="ru-RU"/>
          </w:rPr>
          <w:delText>.</w:delText>
        </w:r>
        <w:r w:rsidR="00DE7D07" w:rsidDel="0082193B">
          <w:rPr>
            <w:noProof/>
            <w:lang w:val="ru-RU"/>
          </w:rPr>
          <w:delText>5</w:delText>
        </w:r>
        <w:r w:rsidR="00B44A38" w:rsidDel="0082193B">
          <w:rPr>
            <w:lang w:val="ru-RU"/>
          </w:rPr>
          <w:fldChar w:fldCharType="end"/>
        </w:r>
        <w:r w:rsidR="00BD4BF2" w:rsidDel="0082193B">
          <w:rPr>
            <w:lang w:val="ru-RU"/>
          </w:rPr>
          <w:delText xml:space="preserve">. </w:delText>
        </w:r>
        <w:r w:rsidDel="0082193B">
          <w:rPr>
            <w:lang w:val="ru-RU"/>
          </w:rPr>
          <w:delText>Для того чтобы</w:delText>
        </w:r>
        <w:r w:rsidR="00FE34E0" w:rsidDel="0082193B">
          <w:rPr>
            <w:lang w:val="ru-RU"/>
          </w:rPr>
          <w:delText xml:space="preserve"> снять выделение, нужно нажать по выделенной фишке</w:delText>
        </w:r>
        <w:r w:rsidR="00B87531" w:rsidDel="0082193B">
          <w:rPr>
            <w:lang w:val="ru-RU"/>
          </w:rPr>
          <w:delText xml:space="preserve"> еще раз или по пустой области. Когда выбрана первая фишка, нужно нажать на второй незаблокированной совпадающей фишке</w:delText>
        </w:r>
        <w:r w:rsidR="00D168F3" w:rsidDel="0082193B">
          <w:rPr>
            <w:lang w:val="ru-RU"/>
          </w:rPr>
          <w:delText>, тогда удалится пара фишек. Если вторая фишка незаблокированная, но не совпадает с первой, то выделится</w:delText>
        </w:r>
        <w:r w:rsidR="00597199" w:rsidDel="0082193B">
          <w:rPr>
            <w:lang w:val="ru-RU"/>
          </w:rPr>
          <w:delText xml:space="preserve"> вторая. Если вторая фишка заблокированная, то выделенной останется первая фишка</w:delText>
        </w:r>
        <w:r w:rsidR="00CF199F" w:rsidDel="0082193B">
          <w:rPr>
            <w:lang w:val="ru-RU"/>
          </w:rPr>
          <w:delText>.</w:delText>
        </w:r>
      </w:del>
    </w:p>
    <w:p w14:paraId="13D5028F" w14:textId="0968FE76" w:rsidR="00CD4201" w:rsidDel="0082193B" w:rsidRDefault="00CD4201" w:rsidP="00CD4201">
      <w:pPr>
        <w:pStyle w:val="af6"/>
        <w:rPr>
          <w:del w:id="949" w:author="Maxim Vashkevich" w:date="2019-12-26T09:02:00Z"/>
        </w:rPr>
      </w:pPr>
      <w:del w:id="950" w:author="Maxim Vashkevich" w:date="2019-12-26T09:02:00Z">
        <w:r w:rsidDel="0082193B">
          <w:rPr>
            <w:lang w:eastAsia="en-US"/>
          </w:rPr>
          <w:drawing>
            <wp:inline distT="0" distB="0" distL="0" distR="0" wp14:anchorId="5CF615AE" wp14:editId="67AA8B0D">
              <wp:extent cx="714286" cy="933333"/>
              <wp:effectExtent l="0" t="0" r="0" b="635"/>
              <wp:docPr id="16" name="Рисунок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2">
                                <a14:imgEffect>
                                  <a14:backgroundRemoval t="0" b="96939" l="5333" r="96000">
                                    <a14:foregroundMark x1="6667" y1="83673" x2="6667" y2="7143"/>
                                    <a14:foregroundMark x1="24000" y1="3061" x2="86667" y2="3061"/>
                                    <a14:foregroundMark x1="5333" y1="48980" x2="5333" y2="48980"/>
                                    <a14:foregroundMark x1="16000" y1="90816" x2="68000" y2="89796"/>
                                    <a14:foregroundMark x1="38667" y1="85714" x2="38667" y2="85714"/>
                                    <a14:foregroundMark x1="16000" y1="19388" x2="17333" y2="80612"/>
                                    <a14:foregroundMark x1="76000" y1="94898" x2="84000" y2="90816"/>
                                    <a14:backgroundMark x1="1333" y1="25510" x2="1333" y2="86735"/>
                                    <a14:backgroundMark x1="16000" y1="98980" x2="86667" y2="97959"/>
                                    <a14:backgroundMark x1="98667" y1="21429" x2="98667" y2="90816"/>
                                    <a14:backgroundMark x1="0" y1="5102" x2="0" y2="22449"/>
                                    <a14:backgroundMark x1="8000" y1="3061" x2="8000" y2="3061"/>
                                  </a14:backgroundRemoval>
                                </a14:imgEffect>
                              </a14:imgLayer>
                            </a14:imgProps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14286" cy="93333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DCFEE4E" w14:textId="5D09E53A" w:rsidR="00CD4201" w:rsidRPr="007971B3" w:rsidDel="0082193B" w:rsidRDefault="00CD4201" w:rsidP="00CD4201">
      <w:pPr>
        <w:pStyle w:val="af1"/>
        <w:rPr>
          <w:del w:id="951" w:author="Maxim Vashkevich" w:date="2019-12-26T09:02:00Z"/>
          <w:lang w:val="ru-RU"/>
        </w:rPr>
      </w:pPr>
      <w:del w:id="952" w:author="Maxim Vashkevich" w:date="2019-12-26T09:02:00Z">
        <w:r w:rsidRPr="00B44A38" w:rsidDel="0082193B">
          <w:rPr>
            <w:lang w:val="ru-RU"/>
          </w:rPr>
          <w:delText xml:space="preserve">Рисунок </w:delText>
        </w:r>
        <w:r w:rsidDel="0082193B">
          <w:rPr>
            <w:lang w:val="ru-RU"/>
          </w:rPr>
          <w:fldChar w:fldCharType="begin"/>
        </w:r>
        <w:r w:rsidDel="0082193B">
          <w:rPr>
            <w:lang w:val="ru-RU"/>
          </w:rPr>
          <w:delInstrText xml:space="preserve"> STYLEREF 1 \s </w:delInstrText>
        </w:r>
        <w:r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Del="0082193B">
          <w:rPr>
            <w:lang w:val="ru-RU"/>
          </w:rPr>
          <w:fldChar w:fldCharType="end"/>
        </w:r>
        <w:r w:rsidDel="0082193B">
          <w:rPr>
            <w:lang w:val="ru-RU"/>
          </w:rPr>
          <w:delText>.</w:delText>
        </w:r>
        <w:r w:rsidDel="0082193B">
          <w:rPr>
            <w:lang w:val="ru-RU"/>
          </w:rPr>
          <w:fldChar w:fldCharType="begin"/>
        </w:r>
        <w:r w:rsidDel="0082193B">
          <w:rPr>
            <w:lang w:val="ru-RU"/>
          </w:rPr>
          <w:delInstrText xml:space="preserve"> SEQ Рисунок \* ARABIC \s 1 </w:delInstrText>
        </w:r>
        <w:r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Del="0082193B">
          <w:rPr>
            <w:lang w:val="ru-RU"/>
          </w:rPr>
          <w:fldChar w:fldCharType="end"/>
        </w:r>
        <w:r w:rsidRPr="00B44A38" w:rsidDel="0082193B">
          <w:rPr>
            <w:lang w:val="ru-RU"/>
          </w:rPr>
          <w:delText xml:space="preserve"> – </w:delText>
        </w:r>
        <w:r w:rsidDel="0082193B">
          <w:rPr>
            <w:lang w:val="ru-RU"/>
          </w:rPr>
          <w:delText>Выделенная фишка</w:delText>
        </w:r>
      </w:del>
    </w:p>
    <w:p w14:paraId="4E52EAB0" w14:textId="1F9D41B7" w:rsidR="005A7728" w:rsidDel="0082193B" w:rsidRDefault="00CF199F" w:rsidP="007769AB">
      <w:pPr>
        <w:rPr>
          <w:del w:id="953" w:author="Maxim Vashkevich" w:date="2019-12-26T09:02:00Z"/>
          <w:noProof/>
          <w:lang w:val="ru-RU" w:eastAsia="ru-RU"/>
        </w:rPr>
      </w:pPr>
      <w:del w:id="954" w:author="Maxim Vashkevich" w:date="2019-12-26T09:02:00Z">
        <w:r w:rsidDel="0082193B">
          <w:rPr>
            <w:lang w:val="ru-RU"/>
          </w:rPr>
          <w:delText xml:space="preserve">Внизу экрана расположена строка состояния, где можно получить информацию о времени игры, числе </w:delText>
        </w:r>
        <w:r w:rsidR="00883E94" w:rsidDel="0082193B">
          <w:rPr>
            <w:lang w:val="ru-RU"/>
          </w:rPr>
          <w:delText>доступных</w:delText>
        </w:r>
        <w:r w:rsidDel="0082193B">
          <w:rPr>
            <w:lang w:val="ru-RU"/>
          </w:rPr>
          <w:delText xml:space="preserve"> ходов и </w:delText>
        </w:r>
        <w:r w:rsidR="00883E94" w:rsidDel="0082193B">
          <w:rPr>
            <w:lang w:val="ru-RU"/>
          </w:rPr>
          <w:delText>оставшихся фишек</w:delText>
        </w:r>
        <w:r w:rsidR="00B44A38" w:rsidDel="0082193B">
          <w:rPr>
            <w:lang w:val="ru-RU"/>
          </w:rPr>
          <w:delText xml:space="preserve"> (см рисунок </w:delText>
        </w:r>
        <w:r w:rsidR="00B44A38" w:rsidDel="0082193B">
          <w:rPr>
            <w:lang w:val="ru-RU"/>
          </w:rPr>
          <w:fldChar w:fldCharType="begin"/>
        </w:r>
        <w:r w:rsidR="00B44A38" w:rsidDel="0082193B">
          <w:rPr>
            <w:lang w:val="ru-RU"/>
          </w:rPr>
          <w:delInstrText xml:space="preserve"> REF fgr_Footer \h </w:delInstrText>
        </w:r>
        <w:r w:rsidR="00B44A38" w:rsidDel="0082193B">
          <w:rPr>
            <w:lang w:val="ru-RU"/>
          </w:rPr>
        </w:r>
        <w:r w:rsidR="00B44A38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DE7D07" w:rsidDel="0082193B">
          <w:rPr>
            <w:lang w:val="ru-RU"/>
          </w:rPr>
          <w:delText>.</w:delText>
        </w:r>
        <w:r w:rsidR="00DE7D07" w:rsidDel="0082193B">
          <w:rPr>
            <w:noProof/>
            <w:lang w:val="ru-RU"/>
          </w:rPr>
          <w:delText>6</w:delText>
        </w:r>
        <w:r w:rsidR="00B44A38" w:rsidDel="0082193B">
          <w:rPr>
            <w:lang w:val="ru-RU"/>
          </w:rPr>
          <w:fldChar w:fldCharType="end"/>
        </w:r>
        <w:r w:rsidR="00B44A38" w:rsidDel="0082193B">
          <w:rPr>
            <w:lang w:val="ru-RU"/>
          </w:rPr>
          <w:delText>)</w:delText>
        </w:r>
        <w:r w:rsidR="00883E94" w:rsidDel="0082193B">
          <w:rPr>
            <w:lang w:val="ru-RU"/>
          </w:rPr>
          <w:delText>.</w:delText>
        </w:r>
      </w:del>
    </w:p>
    <w:p w14:paraId="5E023D46" w14:textId="5C2C42A0" w:rsidR="007971B3" w:rsidDel="0082193B" w:rsidRDefault="00E42D66" w:rsidP="007971B3">
      <w:pPr>
        <w:pStyle w:val="af6"/>
        <w:rPr>
          <w:del w:id="955" w:author="Maxim Vashkevich" w:date="2019-12-26T09:02:00Z"/>
        </w:rPr>
      </w:pPr>
      <w:del w:id="956" w:author="Maxim Vashkevich" w:date="2019-12-26T09:02:00Z">
        <w:r w:rsidRPr="005A7728" w:rsidDel="0082193B">
          <w:rPr>
            <w:lang w:eastAsia="en-US"/>
          </w:rPr>
          <w:drawing>
            <wp:inline distT="0" distB="0" distL="0" distR="0" wp14:anchorId="76653D58" wp14:editId="24EF44F1">
              <wp:extent cx="4038095" cy="180952"/>
              <wp:effectExtent l="0" t="0" r="0" b="0"/>
              <wp:docPr id="17" name="Рисунок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38095" cy="1809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6F59062" w14:textId="1007A5CA" w:rsidR="00CF199F" w:rsidRPr="007971B3" w:rsidDel="0082193B" w:rsidRDefault="007971B3" w:rsidP="00C5214B">
      <w:pPr>
        <w:pStyle w:val="af1"/>
        <w:rPr>
          <w:del w:id="957" w:author="Maxim Vashkevich" w:date="2019-12-26T09:02:00Z"/>
          <w:lang w:val="ru-RU"/>
        </w:rPr>
      </w:pPr>
      <w:del w:id="958" w:author="Maxim Vashkevich" w:date="2019-12-26T09:02:00Z">
        <w:r w:rsidRPr="007971B3" w:rsidDel="0082193B">
          <w:rPr>
            <w:lang w:val="ru-RU"/>
          </w:rPr>
          <w:delText xml:space="preserve">Рисунок </w:delText>
        </w:r>
        <w:r w:rsidR="00985950" w:rsidDel="0082193B">
          <w:rPr>
            <w:lang w:val="ru-RU"/>
          </w:rPr>
          <w:fldChar w:fldCharType="begin"/>
        </w:r>
        <w:r w:rsidR="00985950" w:rsidDel="0082193B">
          <w:rPr>
            <w:lang w:val="ru-RU"/>
          </w:rPr>
          <w:delInstrText xml:space="preserve"> STYLEREF 1 \s </w:delInstrText>
        </w:r>
        <w:r w:rsidR="00985950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5</w:delText>
        </w:r>
        <w:r w:rsidR="00985950" w:rsidDel="0082193B">
          <w:rPr>
            <w:lang w:val="ru-RU"/>
          </w:rPr>
          <w:fldChar w:fldCharType="end"/>
        </w:r>
        <w:r w:rsidR="00985950" w:rsidDel="0082193B">
          <w:rPr>
            <w:lang w:val="ru-RU"/>
          </w:rPr>
          <w:delText>.</w:delText>
        </w:r>
        <w:r w:rsidR="00985950" w:rsidDel="0082193B">
          <w:rPr>
            <w:lang w:val="ru-RU"/>
          </w:rPr>
          <w:fldChar w:fldCharType="begin"/>
        </w:r>
        <w:r w:rsidR="00985950" w:rsidDel="0082193B">
          <w:rPr>
            <w:lang w:val="ru-RU"/>
          </w:rPr>
          <w:delInstrText xml:space="preserve"> SEQ Рисунок \* ARABIC \s 1 </w:delInstrText>
        </w:r>
        <w:r w:rsidR="00985950" w:rsidDel="0082193B">
          <w:rPr>
            <w:lang w:val="ru-RU"/>
          </w:rPr>
          <w:fldChar w:fldCharType="separate"/>
        </w:r>
        <w:r w:rsidR="00DE7D07" w:rsidDel="0082193B">
          <w:rPr>
            <w:noProof/>
            <w:lang w:val="ru-RU"/>
          </w:rPr>
          <w:delText>6</w:delText>
        </w:r>
        <w:r w:rsidR="00985950" w:rsidDel="0082193B">
          <w:rPr>
            <w:lang w:val="ru-RU"/>
          </w:rPr>
          <w:fldChar w:fldCharType="end"/>
        </w:r>
        <w:r w:rsidRPr="007A2565" w:rsidDel="0082193B">
          <w:rPr>
            <w:lang w:val="ru-RU"/>
          </w:rPr>
          <w:delText xml:space="preserve"> </w:delText>
        </w:r>
        <w:r w:rsidR="00C5214B" w:rsidRPr="007A2565" w:rsidDel="0082193B">
          <w:rPr>
            <w:lang w:val="ru-RU"/>
          </w:rPr>
          <w:delText>–</w:delText>
        </w:r>
        <w:r w:rsidRPr="007A2565" w:rsidDel="0082193B">
          <w:rPr>
            <w:lang w:val="ru-RU"/>
          </w:rPr>
          <w:delText xml:space="preserve"> </w:delText>
        </w:r>
        <w:r w:rsidR="00C5214B" w:rsidDel="0082193B">
          <w:rPr>
            <w:lang w:val="ru-RU"/>
          </w:rPr>
          <w:delText>Строка состояния</w:delText>
        </w:r>
      </w:del>
    </w:p>
    <w:p w14:paraId="65B0ACEE" w14:textId="526EAA4C" w:rsidR="00883E94" w:rsidRPr="00470689" w:rsidDel="0082193B" w:rsidRDefault="007A2565" w:rsidP="007769AB">
      <w:pPr>
        <w:rPr>
          <w:del w:id="959" w:author="Maxim Vashkevich" w:date="2019-12-26T09:02:00Z"/>
          <w:lang w:val="ru-RU"/>
        </w:rPr>
      </w:pPr>
      <w:del w:id="960" w:author="Maxim Vashkevich" w:date="2019-12-26T09:02:00Z">
        <w:r w:rsidDel="0082193B">
          <w:rPr>
            <w:lang w:val="ru-RU"/>
          </w:rPr>
          <w:delText xml:space="preserve">Если пользователь хочет </w:delText>
        </w:r>
        <w:r w:rsidR="00883E94" w:rsidDel="0082193B">
          <w:rPr>
            <w:lang w:val="ru-RU"/>
          </w:rPr>
          <w:delText xml:space="preserve">отменить последний ход, </w:delText>
        </w:r>
        <w:r w:rsidDel="0082193B">
          <w:rPr>
            <w:lang w:val="ru-RU"/>
          </w:rPr>
          <w:delText>то ему</w:delText>
        </w:r>
        <w:r w:rsidR="00883E94" w:rsidDel="0082193B">
          <w:rPr>
            <w:lang w:val="ru-RU"/>
          </w:rPr>
          <w:delText xml:space="preserve"> необходимо выбрать пункт </w:delText>
        </w:r>
        <w:r w:rsidR="009C1B50" w:rsidDel="0082193B">
          <w:rPr>
            <w:lang w:val="ru-RU"/>
          </w:rPr>
          <w:delText>«</w:delText>
        </w:r>
        <w:r w:rsidR="00883E94" w:rsidDel="0082193B">
          <w:delText>Undo</w:delText>
        </w:r>
        <w:r w:rsidR="009C1B50" w:rsidDel="0082193B">
          <w:rPr>
            <w:lang w:val="ru-RU"/>
          </w:rPr>
          <w:delText>»</w:delText>
        </w:r>
        <w:r w:rsidR="009C1B50" w:rsidRPr="009C1B50" w:rsidDel="0082193B">
          <w:rPr>
            <w:lang w:val="ru-RU"/>
          </w:rPr>
          <w:delText xml:space="preserve"> </w:delText>
        </w:r>
        <w:r w:rsidR="00883E94" w:rsidDel="0082193B">
          <w:rPr>
            <w:lang w:val="ru-RU"/>
          </w:rPr>
          <w:delText>в меню «</w:delText>
        </w:r>
        <w:r w:rsidR="00883E94" w:rsidDel="0082193B">
          <w:delText>Game</w:delText>
        </w:r>
        <w:r w:rsidR="00883E94" w:rsidDel="0082193B">
          <w:rPr>
            <w:lang w:val="ru-RU"/>
          </w:rPr>
          <w:delText>»</w:delText>
        </w:r>
        <w:r w:rsidR="009C1B50" w:rsidDel="0082193B">
          <w:rPr>
            <w:lang w:val="ru-RU"/>
          </w:rPr>
          <w:delText xml:space="preserve"> или нажать клавиши </w:delText>
        </w:r>
        <w:r w:rsidR="009C1B50" w:rsidDel="0082193B">
          <w:delText>Ctrl</w:delText>
        </w:r>
        <w:r w:rsidR="009C1B50" w:rsidRPr="00470689" w:rsidDel="0082193B">
          <w:rPr>
            <w:lang w:val="ru-RU"/>
          </w:rPr>
          <w:delText>+</w:delText>
        </w:r>
        <w:r w:rsidR="009C1B50" w:rsidDel="0082193B">
          <w:delText>Z</w:delText>
        </w:r>
        <w:r w:rsidR="009C1B50" w:rsidRPr="00470689" w:rsidDel="0082193B">
          <w:rPr>
            <w:lang w:val="ru-RU"/>
          </w:rPr>
          <w:delText>.</w:delText>
        </w:r>
      </w:del>
    </w:p>
    <w:p w14:paraId="45E7228B" w14:textId="7EF12D95" w:rsidR="009C1B50" w:rsidDel="0082193B" w:rsidRDefault="005D3111" w:rsidP="007769AB">
      <w:pPr>
        <w:rPr>
          <w:del w:id="961" w:author="Maxim Vashkevich" w:date="2019-12-26T09:02:00Z"/>
          <w:lang w:val="ru-RU"/>
        </w:rPr>
      </w:pPr>
      <w:del w:id="962" w:author="Maxim Vashkevich" w:date="2019-12-26T09:02:00Z">
        <w:r w:rsidDel="0082193B">
          <w:rPr>
            <w:lang w:val="ru-RU"/>
          </w:rPr>
          <w:delText>Для того чтобы</w:delText>
        </w:r>
        <w:r w:rsidR="00470689" w:rsidDel="0082193B">
          <w:rPr>
            <w:lang w:val="ru-RU"/>
          </w:rPr>
          <w:delText xml:space="preserve"> затемнить фишки, которые нельзя выбрать, необходимо выбрать пункт «</w:delText>
        </w:r>
        <w:r w:rsidR="00470689" w:rsidDel="0082193B">
          <w:delText>Show</w:delText>
        </w:r>
        <w:r w:rsidR="00470689" w:rsidRPr="00470689" w:rsidDel="0082193B">
          <w:rPr>
            <w:lang w:val="ru-RU"/>
          </w:rPr>
          <w:delText xml:space="preserve"> </w:delText>
        </w:r>
        <w:r w:rsidR="00470689" w:rsidDel="0082193B">
          <w:delText>available</w:delText>
        </w:r>
        <w:r w:rsidR="00470689" w:rsidRPr="00470689" w:rsidDel="0082193B">
          <w:rPr>
            <w:lang w:val="ru-RU"/>
          </w:rPr>
          <w:delText xml:space="preserve"> </w:delText>
        </w:r>
        <w:r w:rsidR="00470689" w:rsidDel="0082193B">
          <w:delText>tiles</w:delText>
        </w:r>
        <w:r w:rsidR="00470689" w:rsidDel="0082193B">
          <w:rPr>
            <w:lang w:val="ru-RU"/>
          </w:rPr>
          <w:delText>» в меню «</w:delText>
        </w:r>
        <w:r w:rsidR="00470689" w:rsidDel="0082193B">
          <w:delText>Game</w:delText>
        </w:r>
        <w:r w:rsidR="00470689" w:rsidDel="0082193B">
          <w:rPr>
            <w:lang w:val="ru-RU"/>
          </w:rPr>
          <w:delText xml:space="preserve">» или нажать клавиши </w:delText>
        </w:r>
        <w:r w:rsidR="00470689" w:rsidDel="0082193B">
          <w:delText>Ctrl</w:delText>
        </w:r>
        <w:r w:rsidR="00470689" w:rsidRPr="00470689" w:rsidDel="0082193B">
          <w:rPr>
            <w:lang w:val="ru-RU"/>
          </w:rPr>
          <w:delText>+</w:delText>
        </w:r>
        <w:r w:rsidR="00470689" w:rsidDel="0082193B">
          <w:delText>A</w:delText>
        </w:r>
        <w:r w:rsidR="00470689" w:rsidRPr="007971B3" w:rsidDel="0082193B">
          <w:rPr>
            <w:lang w:val="ru-RU"/>
          </w:rPr>
          <w:delText>.</w:delText>
        </w:r>
      </w:del>
    </w:p>
    <w:p w14:paraId="4F25008B" w14:textId="79FA70C0" w:rsidR="005A39F4" w:rsidRPr="007971B3" w:rsidDel="0082193B" w:rsidRDefault="005A39F4" w:rsidP="007769AB">
      <w:pPr>
        <w:rPr>
          <w:del w:id="963" w:author="Maxim Vashkevich" w:date="2019-12-26T09:02:00Z"/>
          <w:lang w:val="ru-RU"/>
        </w:rPr>
      </w:pPr>
      <w:del w:id="964" w:author="Maxim Vashkevich" w:date="2019-12-26T09:02:00Z">
        <w:r w:rsidDel="0082193B">
          <w:rPr>
            <w:lang w:val="ru-RU"/>
          </w:rPr>
          <w:delText>Для возврата в главное меню нужно нажать клавишу «</w:delText>
        </w:r>
        <w:r w:rsidDel="0082193B">
          <w:delText>Esc</w:delText>
        </w:r>
        <w:r w:rsidDel="0082193B">
          <w:rPr>
            <w:lang w:val="ru-RU"/>
          </w:rPr>
          <w:delText>» или выбрать пункт «</w:delText>
        </w:r>
        <w:r w:rsidDel="0082193B">
          <w:delText>Back</w:delText>
        </w:r>
        <w:r w:rsidRPr="005A39F4" w:rsidDel="0082193B">
          <w:rPr>
            <w:lang w:val="ru-RU"/>
          </w:rPr>
          <w:delText xml:space="preserve"> </w:delText>
        </w:r>
        <w:r w:rsidDel="0082193B">
          <w:delText>to</w:delText>
        </w:r>
        <w:r w:rsidRPr="005A39F4" w:rsidDel="0082193B">
          <w:rPr>
            <w:lang w:val="ru-RU"/>
          </w:rPr>
          <w:delText xml:space="preserve"> </w:delText>
        </w:r>
        <w:r w:rsidDel="0082193B">
          <w:delText>main</w:delText>
        </w:r>
        <w:r w:rsidRPr="005A39F4" w:rsidDel="0082193B">
          <w:rPr>
            <w:lang w:val="ru-RU"/>
          </w:rPr>
          <w:delText xml:space="preserve"> </w:delText>
        </w:r>
        <w:r w:rsidDel="0082193B">
          <w:delText>menu</w:delText>
        </w:r>
        <w:r w:rsidDel="0082193B">
          <w:rPr>
            <w:lang w:val="ru-RU"/>
          </w:rPr>
          <w:delText>» в меню «</w:delText>
        </w:r>
        <w:r w:rsidDel="0082193B">
          <w:delText>Game</w:delText>
        </w:r>
        <w:r w:rsidDel="0082193B">
          <w:rPr>
            <w:lang w:val="ru-RU"/>
          </w:rPr>
          <w:delText>»</w:delText>
        </w:r>
        <w:r w:rsidRPr="007971B3" w:rsidDel="0082193B">
          <w:rPr>
            <w:lang w:val="ru-RU"/>
          </w:rPr>
          <w:delText>.</w:delText>
        </w:r>
      </w:del>
    </w:p>
    <w:p w14:paraId="5992AA5D" w14:textId="0DD3C6E4" w:rsidR="00D47E89" w:rsidDel="0082193B" w:rsidRDefault="007A2565" w:rsidP="007769AB">
      <w:pPr>
        <w:rPr>
          <w:del w:id="965" w:author="Maxim Vashkevich" w:date="2019-12-26T09:02:00Z"/>
          <w:lang w:val="ru-RU"/>
        </w:rPr>
      </w:pPr>
      <w:del w:id="966" w:author="Maxim Vashkevich" w:date="2019-12-26T09:02:00Z">
        <w:r w:rsidDel="0082193B">
          <w:rPr>
            <w:lang w:val="ru-RU"/>
          </w:rPr>
          <w:delText>Просмотр</w:delText>
        </w:r>
        <w:r w:rsidR="00D47E89" w:rsidDel="0082193B">
          <w:rPr>
            <w:lang w:val="ru-RU"/>
          </w:rPr>
          <w:delText xml:space="preserve"> рекордов </w:delText>
        </w:r>
        <w:r w:rsidDel="0082193B">
          <w:rPr>
            <w:lang w:val="ru-RU"/>
          </w:rPr>
          <w:delText xml:space="preserve">осуществляется через </w:delText>
        </w:r>
        <w:r w:rsidR="00D47E89" w:rsidDel="0082193B">
          <w:rPr>
            <w:lang w:val="ru-RU"/>
          </w:rPr>
          <w:delText>пункт меню «</w:delText>
        </w:r>
        <w:r w:rsidR="00D47E89" w:rsidDel="0082193B">
          <w:delText>Records</w:delText>
        </w:r>
        <w:r w:rsidR="00D47E89" w:rsidDel="0082193B">
          <w:rPr>
            <w:lang w:val="ru-RU"/>
          </w:rPr>
          <w:delText xml:space="preserve">», при </w:delText>
        </w:r>
        <w:r w:rsidR="008E46BB" w:rsidDel="0082193B">
          <w:rPr>
            <w:lang w:val="ru-RU"/>
          </w:rPr>
          <w:delText>нажатии на него</w:delText>
        </w:r>
        <w:r w:rsidR="00D47E89" w:rsidDel="0082193B">
          <w:rPr>
            <w:lang w:val="ru-RU"/>
          </w:rPr>
          <w:delText xml:space="preserve"> отсчёт времени игры приостановится, отобразится окно с </w:delText>
        </w:r>
        <w:r w:rsidR="00BE3D4B" w:rsidDel="0082193B">
          <w:rPr>
            <w:lang w:val="ru-RU"/>
          </w:rPr>
          <w:delText>лучшими играми. После закрытия окна с рекордами отсчет времени возобновится.</w:delText>
        </w:r>
      </w:del>
    </w:p>
    <w:p w14:paraId="6A9E91C4" w14:textId="308BC112" w:rsidR="00973E8F" w:rsidDel="0082193B" w:rsidRDefault="00973E8F" w:rsidP="007769AB">
      <w:pPr>
        <w:rPr>
          <w:del w:id="967" w:author="Maxim Vashkevich" w:date="2019-12-26T09:02:00Z"/>
          <w:lang w:val="ru-RU"/>
        </w:rPr>
      </w:pPr>
      <w:del w:id="968" w:author="Maxim Vashkevich" w:date="2019-12-26T09:02:00Z">
        <w:r w:rsidDel="0082193B">
          <w:rPr>
            <w:lang w:val="ru-RU"/>
          </w:rPr>
          <w:delText>В случае, если на поле остались фишки, но ходов больше нет, пользователю будет выведено соответствующее сообщение</w:delText>
        </w:r>
        <w:r w:rsidR="00C65B46" w:rsidDel="0082193B">
          <w:rPr>
            <w:lang w:val="ru-RU"/>
          </w:rPr>
          <w:delText xml:space="preserve"> </w:delText>
        </w:r>
        <w:r w:rsidDel="0082193B">
          <w:rPr>
            <w:lang w:val="ru-RU"/>
          </w:rPr>
          <w:delText xml:space="preserve">и будет предложено сделать выбор: продолжить игру, перемешав фишки, </w:delText>
        </w:r>
        <w:r w:rsidR="000500D5" w:rsidDel="0082193B">
          <w:rPr>
            <w:lang w:val="ru-RU"/>
          </w:rPr>
          <w:delText>закончить игру или отменить последний ход.</w:delText>
        </w:r>
      </w:del>
    </w:p>
    <w:p w14:paraId="604B0031" w14:textId="33C66AC6" w:rsidR="000500D5" w:rsidRDefault="000500D5" w:rsidP="007769AB">
      <w:pPr>
        <w:rPr>
          <w:lang w:val="ru-RU"/>
        </w:rPr>
      </w:pPr>
      <w:del w:id="969" w:author="Maxim Vashkevich" w:date="2019-12-26T09:02:00Z">
        <w:r w:rsidDel="0082193B">
          <w:rPr>
            <w:lang w:val="ru-RU"/>
          </w:rPr>
          <w:delText>По</w:delText>
        </w:r>
        <w:r w:rsidR="004C4B41" w:rsidDel="0082193B">
          <w:rPr>
            <w:lang w:val="ru-RU"/>
          </w:rPr>
          <w:delText xml:space="preserve"> окончании игры пользователю будет </w:delText>
        </w:r>
        <w:r w:rsidR="00D7387B" w:rsidDel="0082193B">
          <w:rPr>
            <w:lang w:val="ru-RU"/>
          </w:rPr>
          <w:delText xml:space="preserve">показано сообщение о победе с временем игры и </w:delText>
        </w:r>
        <w:r w:rsidR="004C4B41" w:rsidDel="0082193B">
          <w:rPr>
            <w:lang w:val="ru-RU"/>
          </w:rPr>
          <w:delText xml:space="preserve">предложено ввести свое </w:delText>
        </w:r>
        <w:r w:rsidR="00C65B46" w:rsidDel="0082193B">
          <w:rPr>
            <w:lang w:val="ru-RU"/>
          </w:rPr>
          <w:delText>имя.</w:delText>
        </w:r>
      </w:del>
    </w:p>
    <w:p w14:paraId="38533889" w14:textId="77777777" w:rsidR="00DB0A93" w:rsidRDefault="00D37EA8" w:rsidP="004E5D1D">
      <w:pPr>
        <w:pStyle w:val="0"/>
      </w:pPr>
      <w:bookmarkStart w:id="970" w:name="_Toc8766210"/>
      <w:r w:rsidRPr="00603B61">
        <w:lastRenderedPageBreak/>
        <w:t>Заключение</w:t>
      </w:r>
      <w:bookmarkEnd w:id="970"/>
    </w:p>
    <w:p w14:paraId="6BACA65A" w14:textId="774FA161" w:rsidR="00796031" w:rsidDel="00FF33CE" w:rsidRDefault="00796031" w:rsidP="00796031">
      <w:pPr>
        <w:rPr>
          <w:del w:id="971" w:author="Maxim Vashkevich" w:date="2019-12-26T14:49:00Z"/>
          <w:lang w:val="ru-RU"/>
        </w:rPr>
      </w:pPr>
      <w:del w:id="972" w:author="Maxim Vashkevich" w:date="2019-12-26T14:49:00Z">
        <w:r w:rsidDel="00FF33CE">
          <w:rPr>
            <w:lang w:val="ru-RU"/>
          </w:rPr>
          <w:delText xml:space="preserve">В рамках данного курсового проекта было разработано игровое программное средство «Маджонг пасьянс», которое </w:delText>
        </w:r>
        <w:r w:rsidR="003162A4" w:rsidDel="00FF33CE">
          <w:rPr>
            <w:lang w:val="ru-RU"/>
          </w:rPr>
          <w:delText>позволит приятно провести время и</w:delText>
        </w:r>
        <w:r w:rsidDel="00FF33CE">
          <w:rPr>
            <w:lang w:val="ru-RU"/>
          </w:rPr>
          <w:delText xml:space="preserve"> поможет разви</w:delText>
        </w:r>
        <w:r w:rsidR="003162A4" w:rsidDel="00FF33CE">
          <w:rPr>
            <w:lang w:val="ru-RU"/>
          </w:rPr>
          <w:delText>ть усидчивость и внимательность. Согласно поставленным задачам в данном приложении были реализованы перечисленные ниже функции:</w:delText>
        </w:r>
      </w:del>
    </w:p>
    <w:p w14:paraId="5976A894" w14:textId="44EEF402" w:rsidR="00C92697" w:rsidDel="00FF33CE" w:rsidRDefault="00C92697" w:rsidP="001E167D">
      <w:pPr>
        <w:pStyle w:val="1"/>
        <w:rPr>
          <w:del w:id="973" w:author="Maxim Vashkevich" w:date="2019-12-26T14:49:00Z"/>
        </w:rPr>
      </w:pPr>
      <w:del w:id="974" w:author="Maxim Vashkevich" w:date="2019-12-26T14:49:00Z">
        <w:r w:rsidDel="00FF33CE">
          <w:delText>генерация игрового поля;</w:delText>
        </w:r>
      </w:del>
    </w:p>
    <w:p w14:paraId="5D891768" w14:textId="78EA275C" w:rsidR="003162A4" w:rsidDel="00FF33CE" w:rsidRDefault="00C92697" w:rsidP="001E167D">
      <w:pPr>
        <w:pStyle w:val="1"/>
        <w:rPr>
          <w:del w:id="975" w:author="Maxim Vashkevich" w:date="2019-12-26T14:49:00Z"/>
        </w:rPr>
      </w:pPr>
      <w:del w:id="976" w:author="Maxim Vashkevich" w:date="2019-12-26T14:49:00Z">
        <w:r w:rsidDel="00FF33CE">
          <w:delText>обработка нажатий согласно правилам игры «Маджонг пасьянс»;</w:delText>
        </w:r>
      </w:del>
    </w:p>
    <w:p w14:paraId="7D3D7FAC" w14:textId="3D8D53E0" w:rsidR="003162A4" w:rsidDel="00FF33CE" w:rsidRDefault="00021080" w:rsidP="001E167D">
      <w:pPr>
        <w:pStyle w:val="1"/>
        <w:rPr>
          <w:del w:id="977" w:author="Maxim Vashkevich" w:date="2019-12-26T14:49:00Z"/>
        </w:rPr>
      </w:pPr>
      <w:del w:id="978" w:author="Maxim Vashkevich" w:date="2019-12-26T14:49:00Z">
        <w:r w:rsidDel="00FF33CE">
          <w:delText>отмена</w:delText>
        </w:r>
        <w:r w:rsidR="00CE3D77" w:rsidDel="00FF33CE">
          <w:delText xml:space="preserve"> хода;</w:delText>
        </w:r>
      </w:del>
    </w:p>
    <w:p w14:paraId="3B57D84E" w14:textId="4A81DB84" w:rsidR="00C92697" w:rsidDel="00FF33CE" w:rsidRDefault="00CE3D77" w:rsidP="001E167D">
      <w:pPr>
        <w:pStyle w:val="1"/>
        <w:rPr>
          <w:del w:id="979" w:author="Maxim Vashkevich" w:date="2019-12-26T14:49:00Z"/>
        </w:rPr>
      </w:pPr>
      <w:del w:id="980" w:author="Maxim Vashkevich" w:date="2019-12-26T14:49:00Z">
        <w:r w:rsidDel="00FF33CE">
          <w:delText>звуковое сопровождение</w:delText>
        </w:r>
        <w:r w:rsidR="005305F6" w:rsidDel="00FF33CE">
          <w:delText>.</w:delText>
        </w:r>
      </w:del>
    </w:p>
    <w:p w14:paraId="3411F4B0" w14:textId="165D8561" w:rsidR="0036521F" w:rsidDel="00FF33CE" w:rsidRDefault="0036521F" w:rsidP="0036521F">
      <w:pPr>
        <w:rPr>
          <w:del w:id="981" w:author="Maxim Vashkevich" w:date="2019-12-26T14:49:00Z"/>
          <w:lang w:val="ru-RU"/>
        </w:rPr>
      </w:pPr>
      <w:del w:id="982" w:author="Maxim Vashkevich" w:date="2019-12-26T14:49:00Z">
        <w:r w:rsidDel="00FF33CE">
          <w:rPr>
            <w:lang w:val="ru-RU"/>
          </w:rPr>
          <w:delText xml:space="preserve">Для успешного выполнения всех поставленных задач потребовалось изучить основы объектно-ориентированного программирования в </w:delText>
        </w:r>
        <w:r w:rsidDel="00FF33CE">
          <w:delText>Delphi</w:delText>
        </w:r>
        <w:r w:rsidRPr="0036521F" w:rsidDel="00FF33CE">
          <w:rPr>
            <w:lang w:val="ru-RU"/>
          </w:rPr>
          <w:delText>,</w:delText>
        </w:r>
        <w:r w:rsidDel="00FF33CE">
          <w:rPr>
            <w:lang w:val="ru-RU"/>
          </w:rPr>
          <w:delText xml:space="preserve"> работу с модулями, ознакомиться с возможностями библиотеки </w:delText>
        </w:r>
        <w:r w:rsidDel="00FF33CE">
          <w:delText>VCL</w:delText>
        </w:r>
        <w:r w:rsidDel="00FF33CE">
          <w:rPr>
            <w:lang w:val="ru-RU"/>
          </w:rPr>
          <w:delText>.</w:delText>
        </w:r>
      </w:del>
    </w:p>
    <w:p w14:paraId="2FE4E14D" w14:textId="0D626001" w:rsidR="0036521F" w:rsidDel="00FF33CE" w:rsidRDefault="0036521F" w:rsidP="0036521F">
      <w:pPr>
        <w:rPr>
          <w:del w:id="983" w:author="Maxim Vashkevich" w:date="2019-12-26T14:49:00Z"/>
          <w:lang w:val="ru-RU"/>
        </w:rPr>
      </w:pPr>
      <w:del w:id="984" w:author="Maxim Vashkevich" w:date="2019-12-26T14:49:00Z">
        <w:r w:rsidDel="00FF33CE">
          <w:rPr>
            <w:lang w:val="ru-RU"/>
          </w:rPr>
          <w:delText>В дальнейшем можно улучшить приложение, добавив сохранение текущей игры в файл с возможностью продолжить игру при повторном открытии приложения.</w:delText>
        </w:r>
        <w:r w:rsidR="00F36634" w:rsidDel="00FF33CE">
          <w:rPr>
            <w:lang w:val="ru-RU"/>
          </w:rPr>
          <w:delText xml:space="preserve"> Еще можно добавить больше предустановленных раскладок и реализовать возможность загрузки пользовательских. Также возможно обновить таблицу рекордов, добавив группировку рекордов по раскладкам.</w:delText>
        </w:r>
        <w:r w:rsidR="00315144" w:rsidDel="00FF33CE">
          <w:rPr>
            <w:lang w:val="ru-RU"/>
          </w:rPr>
          <w:delText xml:space="preserve"> Добавление подсказок сможет упростить игровой процесс. Возможно также перейти к разработке приложения для планшетных ПК, работающих на мобильных операционных системах.</w:delText>
        </w:r>
      </w:del>
    </w:p>
    <w:p w14:paraId="7AA406E2" w14:textId="6FFBD309" w:rsidR="005305F6" w:rsidRPr="005305F6" w:rsidDel="00FF33CE" w:rsidRDefault="00315144" w:rsidP="00315144">
      <w:pPr>
        <w:rPr>
          <w:del w:id="985" w:author="Maxim Vashkevich" w:date="2019-12-26T14:49:00Z"/>
          <w:lang w:val="ru-RU"/>
        </w:rPr>
      </w:pPr>
      <w:del w:id="986" w:author="Maxim Vashkevich" w:date="2019-12-26T14:49:00Z">
        <w:r w:rsidDel="00FF33CE">
          <w:rPr>
            <w:lang w:val="ru-RU"/>
          </w:rPr>
          <w:delText>Данное приложение поможет развить усидчивость, внимательность и наблюдательность для пользователей любого возраста, а также отдохнуть после тяжёлого рабочего дня.</w:delText>
        </w:r>
      </w:del>
    </w:p>
    <w:p w14:paraId="01A909FC" w14:textId="77777777" w:rsidR="00DB0A93" w:rsidRDefault="00D37EA8" w:rsidP="004E5D1D">
      <w:pPr>
        <w:pStyle w:val="0"/>
      </w:pPr>
      <w:bookmarkStart w:id="987" w:name="_Toc8766211"/>
      <w:r w:rsidRPr="0004268A">
        <w:lastRenderedPageBreak/>
        <w:t>Спи</w:t>
      </w:r>
      <w:r w:rsidRPr="00075092">
        <w:t>сок использованных источников</w:t>
      </w:r>
      <w:bookmarkEnd w:id="987"/>
    </w:p>
    <w:p w14:paraId="4CF0C204" w14:textId="139124BA" w:rsidR="00315144" w:rsidRPr="00315144" w:rsidDel="00FF33CE" w:rsidRDefault="00315144" w:rsidP="00315144">
      <w:pPr>
        <w:numPr>
          <w:ilvl w:val="0"/>
          <w:numId w:val="12"/>
        </w:numPr>
        <w:ind w:left="0"/>
        <w:rPr>
          <w:del w:id="988" w:author="Maxim Vashkevich" w:date="2019-12-26T14:50:00Z"/>
          <w:rFonts w:cs="Times New Roman"/>
          <w:spacing w:val="2"/>
          <w:lang w:val="ru-RU"/>
        </w:rPr>
      </w:pPr>
      <w:del w:id="989" w:author="Maxim Vashkevich" w:date="2019-12-26T14:50:00Z">
        <w:r w:rsidRPr="00315144" w:rsidDel="00FF33CE">
          <w:rPr>
            <w:rFonts w:eastAsia="Times New Roman" w:cs="Times New Roman"/>
            <w:lang w:val="ru-RU" w:eastAsia="ru-RU"/>
          </w:rPr>
          <w:delText xml:space="preserve">Глухова, Л. А. </w:delText>
        </w:r>
        <w:r w:rsidRPr="00315144" w:rsidDel="00FF33CE">
          <w:rPr>
            <w:rFonts w:cs="Times New Roman"/>
            <w:spacing w:val="2"/>
            <w:lang w:val="ru-RU"/>
          </w:rPr>
          <w:delText xml:space="preserve">Основы алгоритмизации и программирования: Лаб. практикум для студ. </w:delText>
        </w:r>
        <w:r w:rsidRPr="00315144" w:rsidDel="00FF33CE">
          <w:rPr>
            <w:rStyle w:val="grame"/>
            <w:rFonts w:cs="Times New Roman"/>
            <w:spacing w:val="2"/>
            <w:lang w:val="ru-RU"/>
          </w:rPr>
          <w:delText>спец</w:delText>
        </w:r>
        <w:r w:rsidRPr="00315144" w:rsidDel="00FF33CE">
          <w:rPr>
            <w:rFonts w:cs="Times New Roman"/>
            <w:spacing w:val="2"/>
            <w:lang w:val="ru-RU"/>
          </w:rPr>
          <w:delText xml:space="preserve">. </w:delText>
        </w:r>
        <w:r w:rsidRPr="008969E8" w:rsidDel="00FF33CE">
          <w:rPr>
            <w:rFonts w:cs="Times New Roman"/>
            <w:spacing w:val="2"/>
          </w:rPr>
          <w:delText>I</w:delText>
        </w:r>
        <w:r w:rsidRPr="00315144" w:rsidDel="00FF33CE">
          <w:rPr>
            <w:rFonts w:cs="Times New Roman"/>
            <w:spacing w:val="2"/>
            <w:lang w:val="ru-RU"/>
          </w:rPr>
          <w:delText xml:space="preserve">-40 01 </w:delText>
        </w:r>
        <w:r w:rsidRPr="00315144" w:rsidDel="00FF33CE">
          <w:rPr>
            <w:rStyle w:val="spelle"/>
            <w:rFonts w:cs="Times New Roman"/>
            <w:spacing w:val="2"/>
            <w:lang w:val="ru-RU"/>
          </w:rPr>
          <w:delText>01</w:delText>
        </w:r>
        <w:r w:rsidRPr="00315144" w:rsidDel="00FF33CE">
          <w:rPr>
            <w:rFonts w:cs="Times New Roman"/>
            <w:spacing w:val="2"/>
            <w:lang w:val="ru-RU"/>
          </w:rPr>
          <w:delText xml:space="preserve"> «Программное обеспечение информационных технологий» дневной формы </w:delText>
        </w:r>
        <w:r w:rsidRPr="00315144" w:rsidDel="00FF33CE">
          <w:rPr>
            <w:rStyle w:val="spelle"/>
            <w:rFonts w:cs="Times New Roman"/>
            <w:spacing w:val="2"/>
            <w:lang w:val="ru-RU"/>
          </w:rPr>
          <w:delText>обуч</w:delText>
        </w:r>
        <w:r w:rsidRPr="00315144" w:rsidDel="00FF33CE">
          <w:rPr>
            <w:rFonts w:cs="Times New Roman"/>
            <w:spacing w:val="2"/>
            <w:lang w:val="ru-RU"/>
          </w:rPr>
          <w:delText xml:space="preserve">. </w:delText>
        </w:r>
        <w:r w:rsidRPr="00315144" w:rsidDel="00FF33CE">
          <w:rPr>
            <w:rFonts w:eastAsia="Times New Roman" w:cs="Times New Roman"/>
            <w:lang w:val="ru-RU" w:eastAsia="ru-RU"/>
          </w:rPr>
          <w:delText>В 4 ч. / Л. А. Глухова, Е. Е. Фадеева, Е. П. Фадеева. – Минск: БГУИР, 2007. – Ч. 3. – 51 с.</w:delText>
        </w:r>
      </w:del>
    </w:p>
    <w:p w14:paraId="4B4FF982" w14:textId="06C5BEFD" w:rsidR="00315144" w:rsidRPr="008969E8" w:rsidDel="00FF33CE" w:rsidRDefault="00315144" w:rsidP="00315144">
      <w:pPr>
        <w:numPr>
          <w:ilvl w:val="0"/>
          <w:numId w:val="12"/>
        </w:numPr>
        <w:ind w:left="0"/>
        <w:rPr>
          <w:del w:id="990" w:author="Maxim Vashkevich" w:date="2019-12-26T14:50:00Z"/>
          <w:rFonts w:cs="Times New Roman"/>
          <w:spacing w:val="4"/>
        </w:rPr>
      </w:pPr>
      <w:del w:id="991" w:author="Maxim Vashkevich" w:date="2019-12-26T14:50:00Z">
        <w:r w:rsidRPr="00315144" w:rsidDel="00FF33CE">
          <w:rPr>
            <w:rFonts w:cs="Times New Roman"/>
            <w:lang w:val="ru-RU"/>
          </w:rPr>
          <w:delText xml:space="preserve">Фараонов, В. В. </w:delText>
        </w:r>
        <w:r w:rsidRPr="008969E8" w:rsidDel="00FF33CE">
          <w:rPr>
            <w:rFonts w:cs="Times New Roman"/>
          </w:rPr>
          <w:delText>Delphi</w:delText>
        </w:r>
        <w:r w:rsidRPr="00315144" w:rsidDel="00FF33CE">
          <w:rPr>
            <w:rFonts w:cs="Times New Roman"/>
            <w:lang w:val="ru-RU"/>
          </w:rPr>
          <w:delText xml:space="preserve"> 6. Учебный курс: / В. В. Фараонов. – СПб: изд. </w:delText>
        </w:r>
        <w:r w:rsidRPr="008969E8" w:rsidDel="00FF33CE">
          <w:rPr>
            <w:rFonts w:cs="Times New Roman"/>
          </w:rPr>
          <w:delText>С. В. Малгачёва, 2001</w:delText>
        </w:r>
        <w:r w:rsidR="00603B61" w:rsidDel="00FF33CE">
          <w:rPr>
            <w:rFonts w:cs="Times New Roman"/>
          </w:rPr>
          <w:delText xml:space="preserve">. – </w:delText>
        </w:r>
        <w:r w:rsidRPr="008969E8" w:rsidDel="00FF33CE">
          <w:rPr>
            <w:rFonts w:cs="Times New Roman"/>
          </w:rPr>
          <w:delText>231 с</w:delText>
        </w:r>
        <w:r w:rsidRPr="001F3DBF" w:rsidDel="00FF33CE">
          <w:rPr>
            <w:rFonts w:cs="Times New Roman"/>
          </w:rPr>
          <w:delText>.</w:delText>
        </w:r>
      </w:del>
    </w:p>
    <w:p w14:paraId="5623BE4D" w14:textId="6747F40F" w:rsidR="00315144" w:rsidRPr="008969E8" w:rsidDel="00FF33CE" w:rsidRDefault="00315144" w:rsidP="00315144">
      <w:pPr>
        <w:numPr>
          <w:ilvl w:val="0"/>
          <w:numId w:val="12"/>
        </w:numPr>
        <w:ind w:left="0"/>
        <w:rPr>
          <w:del w:id="992" w:author="Maxim Vashkevich" w:date="2019-12-26T14:50:00Z"/>
          <w:rFonts w:cs="Times New Roman"/>
        </w:rPr>
      </w:pPr>
      <w:del w:id="993" w:author="Maxim Vashkevich" w:date="2019-12-26T14:50:00Z">
        <w:r w:rsidRPr="00315144" w:rsidDel="00FF33CE">
          <w:rPr>
            <w:rFonts w:eastAsia="Calibri" w:cs="Times New Roman"/>
            <w:lang w:val="ru-RU"/>
          </w:rPr>
          <w:delText xml:space="preserve">Шупрута, В. В. </w:delText>
        </w:r>
        <w:r w:rsidRPr="0073793A" w:rsidDel="00FF33CE">
          <w:rPr>
            <w:rFonts w:eastAsia="Calibri" w:cs="Times New Roman"/>
          </w:rPr>
          <w:delText>Delphi</w:delText>
        </w:r>
        <w:r w:rsidRPr="00315144" w:rsidDel="00FF33CE">
          <w:rPr>
            <w:rFonts w:eastAsia="Calibri" w:cs="Times New Roman"/>
            <w:lang w:val="ru-RU"/>
          </w:rPr>
          <w:delText xml:space="preserve"> 2005.</w:delText>
        </w:r>
        <w:r w:rsidRPr="00315144" w:rsidDel="00FF33CE">
          <w:rPr>
            <w:rFonts w:cs="Times New Roman"/>
            <w:lang w:val="ru-RU"/>
          </w:rPr>
          <w:delText xml:space="preserve"> Учимся программировать: / В. В. Шупрута. – Москва: изд. </w:delText>
        </w:r>
        <w:r w:rsidRPr="008969E8" w:rsidDel="00FF33CE">
          <w:rPr>
            <w:rFonts w:cs="Times New Roman"/>
          </w:rPr>
          <w:delText>«НТ Прес</w:delText>
        </w:r>
        <w:r w:rsidDel="00FF33CE">
          <w:rPr>
            <w:rFonts w:cs="Times New Roman"/>
          </w:rPr>
          <w:delText>с», 2001. – 140 с.</w:delText>
        </w:r>
      </w:del>
    </w:p>
    <w:p w14:paraId="34487427" w14:textId="1F8F376F" w:rsidR="00315144" w:rsidRPr="00315144" w:rsidDel="00FF33CE" w:rsidRDefault="00315144" w:rsidP="00315144">
      <w:pPr>
        <w:numPr>
          <w:ilvl w:val="0"/>
          <w:numId w:val="12"/>
        </w:numPr>
        <w:ind w:left="0"/>
        <w:rPr>
          <w:del w:id="994" w:author="Maxim Vashkevich" w:date="2019-12-26T14:50:00Z"/>
          <w:rFonts w:cs="Times New Roman"/>
          <w:spacing w:val="2"/>
        </w:rPr>
      </w:pPr>
      <w:del w:id="995" w:author="Maxim Vashkevich" w:date="2019-12-26T14:50:00Z">
        <w:r w:rsidRPr="008969E8" w:rsidDel="00FF33CE">
          <w:rPr>
            <w:rFonts w:cs="Times New Roman"/>
            <w:spacing w:val="2"/>
            <w:lang w:val="en-GB"/>
          </w:rPr>
          <w:delText>RAD</w:delText>
        </w:r>
        <w:r w:rsidRPr="008969E8" w:rsidDel="00FF33CE">
          <w:rPr>
            <w:rFonts w:cs="Times New Roman"/>
            <w:spacing w:val="2"/>
          </w:rPr>
          <w:delText xml:space="preserve"> </w:delText>
        </w:r>
        <w:r w:rsidRPr="008969E8" w:rsidDel="00FF33CE">
          <w:rPr>
            <w:rFonts w:cs="Times New Roman"/>
            <w:spacing w:val="2"/>
            <w:lang w:val="en-GB"/>
          </w:rPr>
          <w:delText>Studio</w:delText>
        </w:r>
        <w:r w:rsidRPr="008969E8" w:rsidDel="00FF33CE">
          <w:rPr>
            <w:rFonts w:cs="Times New Roman"/>
            <w:spacing w:val="2"/>
          </w:rPr>
          <w:delText xml:space="preserve"> </w:delText>
        </w:r>
        <w:r w:rsidRPr="008969E8" w:rsidDel="00FF33CE">
          <w:rPr>
            <w:rFonts w:cs="Times New Roman"/>
            <w:spacing w:val="2"/>
            <w:lang w:val="en-GB"/>
          </w:rPr>
          <w:delText>Product</w:delText>
        </w:r>
        <w:r w:rsidRPr="008969E8" w:rsidDel="00FF33CE">
          <w:rPr>
            <w:rFonts w:cs="Times New Roman"/>
            <w:spacing w:val="2"/>
          </w:rPr>
          <w:delText xml:space="preserve"> </w:delText>
        </w:r>
        <w:r w:rsidRPr="008969E8" w:rsidDel="00FF33CE">
          <w:rPr>
            <w:rFonts w:cs="Times New Roman"/>
            <w:spacing w:val="2"/>
            <w:lang w:val="en-GB"/>
          </w:rPr>
          <w:delText>Documentation</w:delText>
        </w:r>
        <w:r w:rsidRPr="008969E8" w:rsidDel="00FF33CE">
          <w:rPr>
            <w:rFonts w:cs="Times New Roman"/>
            <w:spacing w:val="2"/>
          </w:rPr>
          <w:delText xml:space="preserve"> – </w:delText>
        </w:r>
        <w:r w:rsidRPr="008969E8" w:rsidDel="00FF33CE">
          <w:rPr>
            <w:rFonts w:cs="Times New Roman"/>
            <w:spacing w:val="2"/>
            <w:lang w:val="en-GB"/>
          </w:rPr>
          <w:delText>Embarcadero</w:delText>
        </w:r>
        <w:r w:rsidRPr="008969E8" w:rsidDel="00FF33CE">
          <w:rPr>
            <w:rFonts w:cs="Times New Roman"/>
            <w:spacing w:val="2"/>
          </w:rPr>
          <w:delText xml:space="preserve"> </w:delText>
        </w:r>
        <w:r w:rsidRPr="008969E8" w:rsidDel="00FF33CE">
          <w:rPr>
            <w:rFonts w:cs="Times New Roman"/>
            <w:spacing w:val="2"/>
            <w:lang w:val="en-GB"/>
          </w:rPr>
          <w:delText>Technologies</w:delText>
        </w:r>
        <w:r w:rsidRPr="008969E8" w:rsidDel="00FF33CE">
          <w:rPr>
            <w:rFonts w:cs="Times New Roman"/>
            <w:spacing w:val="2"/>
          </w:rPr>
          <w:delText xml:space="preserve"> [Электронный ресурс]. – Электронные данные. – Режим доступа: </w:delText>
        </w:r>
        <w:r w:rsidR="00BC20F7" w:rsidDel="00FF33CE">
          <w:fldChar w:fldCharType="begin"/>
        </w:r>
        <w:r w:rsidR="00BC20F7" w:rsidDel="00FF33CE">
          <w:delInstrText xml:space="preserve"> HYPERLINK "http://docs.embarcadero.com/products/rad_studio" </w:delInstrText>
        </w:r>
        <w:r w:rsidR="00BC20F7" w:rsidDel="00FF33CE">
          <w:fldChar w:fldCharType="separate"/>
        </w:r>
        <w:r w:rsidRPr="00315144" w:rsidDel="00FF33CE">
          <w:rPr>
            <w:rStyle w:val="a5"/>
            <w:rFonts w:cs="Times New Roman"/>
            <w:color w:val="000000" w:themeColor="text1"/>
            <w:spacing w:val="2"/>
            <w:u w:val="none"/>
          </w:rPr>
          <w:delText>http://docs.embarcadero.com/products/rad_studio</w:delText>
        </w:r>
        <w:r w:rsidR="00BC20F7" w:rsidDel="00FF33CE">
          <w:rPr>
            <w:rStyle w:val="a5"/>
            <w:rFonts w:cs="Times New Roman"/>
            <w:color w:val="000000" w:themeColor="text1"/>
            <w:spacing w:val="2"/>
            <w:u w:val="none"/>
          </w:rPr>
          <w:fldChar w:fldCharType="end"/>
        </w:r>
        <w:r w:rsidRPr="00315144" w:rsidDel="00FF33CE">
          <w:rPr>
            <w:rFonts w:cs="Times New Roman"/>
            <w:spacing w:val="2"/>
          </w:rPr>
          <w:delText>.</w:delText>
        </w:r>
      </w:del>
    </w:p>
    <w:p w14:paraId="5A9CD063" w14:textId="7716D894" w:rsidR="00315144" w:rsidRPr="00315144" w:rsidDel="00FF33CE" w:rsidRDefault="00315144" w:rsidP="00315144">
      <w:pPr>
        <w:numPr>
          <w:ilvl w:val="0"/>
          <w:numId w:val="12"/>
        </w:numPr>
        <w:ind w:left="0"/>
        <w:rPr>
          <w:del w:id="996" w:author="Maxim Vashkevich" w:date="2019-12-26T14:50:00Z"/>
          <w:rFonts w:cs="Times New Roman"/>
          <w:spacing w:val="2"/>
          <w:lang w:val="ru-RU"/>
        </w:rPr>
      </w:pPr>
      <w:del w:id="997" w:author="Maxim Vashkevich" w:date="2019-12-26T14:50:00Z">
        <w:r w:rsidRPr="00315144" w:rsidDel="00FF33CE">
          <w:rPr>
            <w:rFonts w:cs="Times New Roman"/>
            <w:spacing w:val="2"/>
            <w:lang w:val="ru-RU"/>
          </w:rPr>
          <w:delText xml:space="preserve">Программирование на языке </w:delText>
        </w:r>
        <w:r w:rsidDel="00FF33CE">
          <w:rPr>
            <w:rFonts w:cs="Times New Roman"/>
            <w:spacing w:val="2"/>
          </w:rPr>
          <w:delText>Delphi</w:delText>
        </w:r>
        <w:r w:rsidRPr="00315144" w:rsidDel="00FF33CE">
          <w:rPr>
            <w:rFonts w:cs="Times New Roman"/>
            <w:spacing w:val="2"/>
            <w:lang w:val="ru-RU"/>
          </w:rPr>
          <w:delText xml:space="preserve"> / Д. А. Сурков [и др.]. – учеб. пособие. – Режим доступа: </w:delText>
        </w:r>
        <w:r w:rsidRPr="008969E8" w:rsidDel="00FF33CE">
          <w:rPr>
            <w:rFonts w:cs="Times New Roman"/>
            <w:spacing w:val="2"/>
          </w:rPr>
          <w:delText>http</w:delText>
        </w:r>
        <w:r w:rsidRPr="00315144" w:rsidDel="00FF33CE">
          <w:rPr>
            <w:rFonts w:cs="Times New Roman"/>
            <w:spacing w:val="2"/>
            <w:lang w:val="ru-RU"/>
          </w:rPr>
          <w:delText>://</w:delText>
        </w:r>
        <w:r w:rsidRPr="008969E8" w:rsidDel="00FF33CE">
          <w:rPr>
            <w:rFonts w:cs="Times New Roman"/>
            <w:spacing w:val="2"/>
          </w:rPr>
          <w:delText>www</w:delText>
        </w:r>
        <w:r w:rsidRPr="00315144" w:rsidDel="00FF33CE">
          <w:rPr>
            <w:rFonts w:cs="Times New Roman"/>
            <w:spacing w:val="2"/>
            <w:lang w:val="ru-RU"/>
          </w:rPr>
          <w:delText>.</w:delText>
        </w:r>
        <w:r w:rsidRPr="008969E8" w:rsidDel="00FF33CE">
          <w:rPr>
            <w:rFonts w:cs="Times New Roman"/>
            <w:spacing w:val="2"/>
          </w:rPr>
          <w:delText>rsdn</w:delText>
        </w:r>
        <w:r w:rsidRPr="00315144" w:rsidDel="00FF33CE">
          <w:rPr>
            <w:rFonts w:cs="Times New Roman"/>
            <w:spacing w:val="2"/>
            <w:lang w:val="ru-RU"/>
          </w:rPr>
          <w:delText>.</w:delText>
        </w:r>
        <w:r w:rsidRPr="008969E8" w:rsidDel="00FF33CE">
          <w:rPr>
            <w:rFonts w:cs="Times New Roman"/>
            <w:spacing w:val="2"/>
          </w:rPr>
          <w:delText>ru</w:delText>
        </w:r>
        <w:r w:rsidRPr="00315144" w:rsidDel="00FF33CE">
          <w:rPr>
            <w:rFonts w:cs="Times New Roman"/>
            <w:spacing w:val="2"/>
            <w:lang w:val="ru-RU"/>
          </w:rPr>
          <w:delText>/?</w:delText>
        </w:r>
        <w:r w:rsidRPr="008969E8" w:rsidDel="00FF33CE">
          <w:rPr>
            <w:rFonts w:cs="Times New Roman"/>
            <w:spacing w:val="2"/>
          </w:rPr>
          <w:delText>summary</w:delText>
        </w:r>
        <w:r w:rsidRPr="00315144" w:rsidDel="00FF33CE">
          <w:rPr>
            <w:rFonts w:cs="Times New Roman"/>
            <w:spacing w:val="2"/>
            <w:lang w:val="ru-RU"/>
          </w:rPr>
          <w:delText>/3165.</w:delText>
        </w:r>
        <w:r w:rsidRPr="008969E8" w:rsidDel="00FF33CE">
          <w:rPr>
            <w:rFonts w:cs="Times New Roman"/>
            <w:spacing w:val="2"/>
          </w:rPr>
          <w:delText>xml</w:delText>
        </w:r>
        <w:r w:rsidRPr="00315144" w:rsidDel="00FF33CE">
          <w:rPr>
            <w:rFonts w:cs="Times New Roman"/>
            <w:spacing w:val="2"/>
            <w:lang w:val="ru-RU"/>
          </w:rPr>
          <w:delText>, – 2005.</w:delText>
        </w:r>
      </w:del>
    </w:p>
    <w:p w14:paraId="4CF34619" w14:textId="71D30C55" w:rsidR="00315144" w:rsidDel="00FF33CE" w:rsidRDefault="00315144" w:rsidP="00315144">
      <w:pPr>
        <w:numPr>
          <w:ilvl w:val="0"/>
          <w:numId w:val="12"/>
        </w:numPr>
        <w:ind w:left="0"/>
        <w:rPr>
          <w:del w:id="998" w:author="Maxim Vashkevich" w:date="2019-12-26T14:50:00Z"/>
          <w:rFonts w:cs="Times New Roman"/>
          <w:spacing w:val="2"/>
        </w:rPr>
      </w:pPr>
      <w:del w:id="999" w:author="Maxim Vashkevich" w:date="2019-12-26T14:50:00Z">
        <w:r w:rsidRPr="00315144" w:rsidDel="00FF33CE">
          <w:rPr>
            <w:rFonts w:eastAsia="Times New Roman" w:cs="Times New Roman"/>
            <w:lang w:val="ru-RU" w:eastAsia="ru-RU"/>
          </w:rPr>
          <w:delText xml:space="preserve">Орлов, С. А. Технологии разработки программного обеспечения: учеб. </w:delText>
        </w:r>
        <w:r w:rsidRPr="0073793A" w:rsidDel="00FF33CE">
          <w:rPr>
            <w:rFonts w:eastAsia="Times New Roman" w:cs="Times New Roman"/>
            <w:lang w:eastAsia="ru-RU"/>
          </w:rPr>
          <w:delText>Пособие. – СПб, 2003.</w:delText>
        </w:r>
      </w:del>
    </w:p>
    <w:p w14:paraId="2BD508A5" w14:textId="2723483E" w:rsidR="00315144" w:rsidRPr="00315144" w:rsidDel="00FF33CE" w:rsidRDefault="00315144" w:rsidP="00315144">
      <w:pPr>
        <w:numPr>
          <w:ilvl w:val="0"/>
          <w:numId w:val="12"/>
        </w:numPr>
        <w:ind w:left="0"/>
        <w:rPr>
          <w:del w:id="1000" w:author="Maxim Vashkevich" w:date="2019-12-26T14:50:00Z"/>
          <w:rFonts w:cs="Times New Roman"/>
          <w:spacing w:val="2"/>
          <w:lang w:val="ru-RU"/>
        </w:rPr>
      </w:pPr>
      <w:del w:id="1001" w:author="Maxim Vashkevich" w:date="2019-12-26T14:50:00Z">
        <w:r w:rsidRPr="00315144" w:rsidDel="00FF33CE">
          <w:rPr>
            <w:rFonts w:cs="Times New Roman"/>
            <w:spacing w:val="2"/>
            <w:lang w:val="ru-RU"/>
          </w:rPr>
          <w:delText xml:space="preserve">Уилсон, С. </w:delText>
        </w:r>
        <w:r w:rsidRPr="00315144" w:rsidDel="00FF33CE">
          <w:rPr>
            <w:rFonts w:eastAsia="Times New Roman" w:cs="Times New Roman"/>
            <w:lang w:val="ru-RU" w:eastAsia="ru-RU"/>
          </w:rPr>
          <w:delText xml:space="preserve">Принципы проектирования и разработки программного обеспечения, </w:delText>
        </w:r>
        <w:r w:rsidRPr="0073793A" w:rsidDel="00FF33CE">
          <w:rPr>
            <w:rFonts w:eastAsia="Times New Roman" w:cs="Times New Roman"/>
            <w:lang w:eastAsia="ru-RU"/>
          </w:rPr>
          <w:delText>y</w:delText>
        </w:r>
        <w:r w:rsidRPr="00315144" w:rsidDel="00FF33CE">
          <w:rPr>
            <w:rFonts w:eastAsia="Times New Roman" w:cs="Times New Roman"/>
            <w:lang w:val="ru-RU" w:eastAsia="ru-RU"/>
          </w:rPr>
          <w:delText>чебн. курс. – СПб, 2003.</w:delText>
        </w:r>
      </w:del>
    </w:p>
    <w:p w14:paraId="26B97A6F" w14:textId="23589531" w:rsidR="00315144" w:rsidDel="00FF33CE" w:rsidRDefault="00315144" w:rsidP="00315144">
      <w:pPr>
        <w:numPr>
          <w:ilvl w:val="0"/>
          <w:numId w:val="12"/>
        </w:numPr>
        <w:ind w:left="0"/>
        <w:rPr>
          <w:del w:id="1002" w:author="Maxim Vashkevich" w:date="2019-12-26T14:50:00Z"/>
          <w:rFonts w:eastAsia="Times New Roman" w:cs="Times New Roman"/>
          <w:lang w:val="ru-RU" w:eastAsia="ru-RU"/>
        </w:rPr>
      </w:pPr>
      <w:del w:id="1003" w:author="Maxim Vashkevich" w:date="2019-12-26T14:50:00Z">
        <w:r w:rsidRPr="00315144" w:rsidDel="00FF33CE">
          <w:rPr>
            <w:rFonts w:eastAsia="Times New Roman" w:cs="Times New Roman"/>
            <w:lang w:val="ru-RU" w:eastAsia="ru-RU"/>
          </w:rPr>
          <w:delText xml:space="preserve">Тасование Фишера </w:delText>
        </w:r>
        <w:r w:rsidR="001E167D" w:rsidDel="00FF33CE">
          <w:rPr>
            <w:rFonts w:eastAsia="Times New Roman" w:cs="Times New Roman"/>
            <w:lang w:val="ru-RU" w:eastAsia="ru-RU"/>
          </w:rPr>
          <w:delText xml:space="preserve">– Йетса // Википедия. [2018 – </w:delText>
        </w:r>
        <w:r w:rsidR="000C1F01" w:rsidDel="00FF33CE">
          <w:rPr>
            <w:rFonts w:eastAsia="Times New Roman" w:cs="Times New Roman"/>
            <w:lang w:val="ru-RU" w:eastAsia="ru-RU"/>
          </w:rPr>
          <w:delText>2019</w:delText>
        </w:r>
        <w:r w:rsidRPr="00315144" w:rsidDel="00FF33CE">
          <w:rPr>
            <w:rFonts w:eastAsia="Times New Roman" w:cs="Times New Roman"/>
            <w:lang w:val="ru-RU" w:eastAsia="ru-RU"/>
          </w:rPr>
          <w:delText xml:space="preserve">]. </w:delText>
        </w:r>
        <w:r w:rsidDel="00FF33CE">
          <w:rPr>
            <w:rFonts w:eastAsia="Times New Roman" w:cs="Times New Roman"/>
            <w:lang w:val="ru-RU" w:eastAsia="ru-RU"/>
          </w:rPr>
          <w:delText>Дата обновления: 19.09.2018. Режим доступа</w:delText>
        </w:r>
        <w:r w:rsidRPr="00315144" w:rsidDel="00FF33CE">
          <w:rPr>
            <w:rFonts w:eastAsia="Times New Roman" w:cs="Times New Roman"/>
            <w:lang w:val="ru-RU" w:eastAsia="ru-RU"/>
          </w:rPr>
          <w:delText>:</w:delText>
        </w:r>
        <w:r w:rsidDel="00FF33CE">
          <w:rPr>
            <w:rFonts w:eastAsia="Times New Roman" w:cs="Times New Roman"/>
            <w:lang w:val="ru-RU" w:eastAsia="ru-RU"/>
          </w:rPr>
          <w:delText xml:space="preserve"> </w:delText>
        </w:r>
        <w:r w:rsidR="00BC20F7" w:rsidDel="00FF33CE">
          <w:fldChar w:fldCharType="begin"/>
        </w:r>
        <w:r w:rsidR="00BC20F7" w:rsidDel="00FF33CE">
          <w:delInstrText xml:space="preserve"> HYPERLINK "https://ru.wikipedia.org/?oldid=95166074" </w:delInstrText>
        </w:r>
        <w:r w:rsidR="00BC20F7" w:rsidDel="00FF33CE">
          <w:fldChar w:fldCharType="separate"/>
        </w:r>
        <w:r w:rsidRPr="00315144" w:rsidDel="00FF33CE">
          <w:rPr>
            <w:rFonts w:eastAsia="Times New Roman" w:cs="Times New Roman"/>
            <w:lang w:val="ru-RU" w:eastAsia="ru-RU"/>
          </w:rPr>
          <w:delText>https://ru.wikipedia.org/?oldid=95166074</w:delText>
        </w:r>
        <w:r w:rsidR="00BC20F7" w:rsidDel="00FF33CE">
          <w:rPr>
            <w:rFonts w:eastAsia="Times New Roman" w:cs="Times New Roman"/>
            <w:lang w:val="ru-RU" w:eastAsia="ru-RU"/>
          </w:rPr>
          <w:fldChar w:fldCharType="end"/>
        </w:r>
        <w:r w:rsidDel="00FF33CE">
          <w:rPr>
            <w:rFonts w:eastAsia="Times New Roman" w:cs="Times New Roman"/>
            <w:lang w:val="ru-RU" w:eastAsia="ru-RU"/>
          </w:rPr>
          <w:delText xml:space="preserve"> </w:delText>
        </w:r>
        <w:r w:rsidR="000C1F01" w:rsidDel="00FF33CE">
          <w:rPr>
            <w:rFonts w:eastAsia="Times New Roman" w:cs="Times New Roman"/>
            <w:lang w:val="ru-RU" w:eastAsia="ru-RU"/>
          </w:rPr>
          <w:delText>(дата обращения: 19.04.2019</w:delText>
        </w:r>
        <w:r w:rsidRPr="00315144" w:rsidDel="00FF33CE">
          <w:rPr>
            <w:rFonts w:eastAsia="Times New Roman" w:cs="Times New Roman"/>
            <w:lang w:val="ru-RU" w:eastAsia="ru-RU"/>
          </w:rPr>
          <w:delText>).</w:delText>
        </w:r>
      </w:del>
    </w:p>
    <w:p w14:paraId="349ABBA8" w14:textId="2BB02AD6" w:rsidR="00315144" w:rsidRPr="00315144" w:rsidDel="00FF33CE" w:rsidRDefault="00315144" w:rsidP="00315144">
      <w:pPr>
        <w:numPr>
          <w:ilvl w:val="0"/>
          <w:numId w:val="12"/>
        </w:numPr>
        <w:ind w:left="0"/>
        <w:rPr>
          <w:del w:id="1004" w:author="Maxim Vashkevich" w:date="2019-12-26T14:50:00Z"/>
          <w:rFonts w:eastAsia="Times New Roman" w:cs="Times New Roman"/>
          <w:lang w:val="ru-RU" w:eastAsia="ru-RU"/>
        </w:rPr>
      </w:pPr>
      <w:del w:id="1005" w:author="Maxim Vashkevich" w:date="2019-12-26T14:50:00Z">
        <w:r w:rsidRPr="00315144" w:rsidDel="00FF33CE">
          <w:rPr>
            <w:rFonts w:eastAsia="Times New Roman" w:cs="Times New Roman"/>
            <w:lang w:val="ru-RU" w:eastAsia="ru-RU"/>
          </w:rPr>
          <w:delText>Маджонг (пас</w:delText>
        </w:r>
        <w:r w:rsidR="001E167D" w:rsidDel="00FF33CE">
          <w:rPr>
            <w:rFonts w:eastAsia="Times New Roman" w:cs="Times New Roman"/>
            <w:lang w:val="ru-RU" w:eastAsia="ru-RU"/>
          </w:rPr>
          <w:delText xml:space="preserve">ьянс) // Википедия. [2018 – </w:delText>
        </w:r>
        <w:r w:rsidR="000C1F01" w:rsidDel="00FF33CE">
          <w:rPr>
            <w:rFonts w:eastAsia="Times New Roman" w:cs="Times New Roman"/>
            <w:lang w:val="ru-RU" w:eastAsia="ru-RU"/>
          </w:rPr>
          <w:delText>2019</w:delText>
        </w:r>
        <w:r w:rsidDel="00FF33CE">
          <w:rPr>
            <w:rFonts w:eastAsia="Times New Roman" w:cs="Times New Roman"/>
            <w:lang w:val="ru-RU" w:eastAsia="ru-RU"/>
          </w:rPr>
          <w:delText>]. Режим доступа</w:delText>
        </w:r>
        <w:r w:rsidRPr="00315144" w:rsidDel="00FF33CE">
          <w:rPr>
            <w:rFonts w:eastAsia="Times New Roman" w:cs="Times New Roman"/>
            <w:lang w:val="ru-RU" w:eastAsia="ru-RU"/>
          </w:rPr>
          <w:delText>:</w:delText>
        </w:r>
        <w:r w:rsidDel="00FF33CE">
          <w:rPr>
            <w:rFonts w:eastAsia="Times New Roman" w:cs="Times New Roman"/>
            <w:lang w:val="ru-RU" w:eastAsia="ru-RU"/>
          </w:rPr>
          <w:delText xml:space="preserve"> </w:delText>
        </w:r>
        <w:r w:rsidR="00BC20F7" w:rsidDel="00FF33CE">
          <w:fldChar w:fldCharType="begin"/>
        </w:r>
        <w:r w:rsidR="00BC20F7" w:rsidRPr="00BC20F7" w:rsidDel="00FF33CE">
          <w:rPr>
            <w:lang w:val="ru-RU"/>
            <w:rPrChange w:id="1006" w:author="Maxim Vashkevich" w:date="2019-12-26T08:39:00Z">
              <w:rPr/>
            </w:rPrChange>
          </w:rPr>
          <w:delInstrText xml:space="preserve"> </w:delInstrText>
        </w:r>
        <w:r w:rsidR="00BC20F7" w:rsidDel="00FF33CE">
          <w:delInstrText>HYPERLINK</w:delInstrText>
        </w:r>
        <w:r w:rsidR="00BC20F7" w:rsidRPr="00BC20F7" w:rsidDel="00FF33CE">
          <w:rPr>
            <w:lang w:val="ru-RU"/>
            <w:rPrChange w:id="1007" w:author="Maxim Vashkevich" w:date="2019-12-26T08:39:00Z">
              <w:rPr/>
            </w:rPrChange>
          </w:rPr>
          <w:delInstrText xml:space="preserve"> "</w:delInstrText>
        </w:r>
        <w:r w:rsidR="00BC20F7" w:rsidDel="00FF33CE">
          <w:delInstrText>https</w:delInstrText>
        </w:r>
        <w:r w:rsidR="00BC20F7" w:rsidRPr="00BC20F7" w:rsidDel="00FF33CE">
          <w:rPr>
            <w:lang w:val="ru-RU"/>
            <w:rPrChange w:id="1008" w:author="Maxim Vashkevich" w:date="2019-12-26T08:39:00Z">
              <w:rPr/>
            </w:rPrChange>
          </w:rPr>
          <w:delInstrText>://</w:delInstrText>
        </w:r>
        <w:r w:rsidR="00BC20F7" w:rsidDel="00FF33CE">
          <w:delInstrText>ru</w:delInstrText>
        </w:r>
        <w:r w:rsidR="00BC20F7" w:rsidRPr="00BC20F7" w:rsidDel="00FF33CE">
          <w:rPr>
            <w:lang w:val="ru-RU"/>
            <w:rPrChange w:id="1009" w:author="Maxim Vashkevich" w:date="2019-12-26T08:39:00Z">
              <w:rPr/>
            </w:rPrChange>
          </w:rPr>
          <w:delInstrText>.</w:delInstrText>
        </w:r>
        <w:r w:rsidR="00BC20F7" w:rsidDel="00FF33CE">
          <w:delInstrText>wikipedia</w:delInstrText>
        </w:r>
        <w:r w:rsidR="00BC20F7" w:rsidRPr="00BC20F7" w:rsidDel="00FF33CE">
          <w:rPr>
            <w:lang w:val="ru-RU"/>
            <w:rPrChange w:id="1010" w:author="Maxim Vashkevich" w:date="2019-12-26T08:39:00Z">
              <w:rPr/>
            </w:rPrChange>
          </w:rPr>
          <w:delInstrText>.</w:delInstrText>
        </w:r>
        <w:r w:rsidR="00BC20F7" w:rsidDel="00FF33CE">
          <w:delInstrText>org</w:delInstrText>
        </w:r>
        <w:r w:rsidR="00BC20F7" w:rsidRPr="00BC20F7" w:rsidDel="00FF33CE">
          <w:rPr>
            <w:lang w:val="ru-RU"/>
            <w:rPrChange w:id="1011" w:author="Maxim Vashkevich" w:date="2019-12-26T08:39:00Z">
              <w:rPr/>
            </w:rPrChange>
          </w:rPr>
          <w:delInstrText>/?</w:delInstrText>
        </w:r>
        <w:r w:rsidR="00BC20F7" w:rsidDel="00FF33CE">
          <w:delInstrText>oldid</w:delInstrText>
        </w:r>
        <w:r w:rsidR="00BC20F7" w:rsidRPr="00BC20F7" w:rsidDel="00FF33CE">
          <w:rPr>
            <w:lang w:val="ru-RU"/>
            <w:rPrChange w:id="1012" w:author="Maxim Vashkevich" w:date="2019-12-26T08:39:00Z">
              <w:rPr/>
            </w:rPrChange>
          </w:rPr>
          <w:delInstrText xml:space="preserve">=96126269" </w:delInstrText>
        </w:r>
        <w:r w:rsidR="00BC20F7" w:rsidDel="00FF33CE">
          <w:fldChar w:fldCharType="separate"/>
        </w:r>
        <w:r w:rsidRPr="00315144" w:rsidDel="00FF33CE">
          <w:rPr>
            <w:lang w:val="ru-RU" w:eastAsia="ru-RU"/>
          </w:rPr>
          <w:delText>https://ru.wikipedia.org/?oldid=96126269</w:delText>
        </w:r>
        <w:r w:rsidR="00BC20F7" w:rsidDel="00FF33CE">
          <w:rPr>
            <w:lang w:val="ru-RU" w:eastAsia="ru-RU"/>
          </w:rPr>
          <w:fldChar w:fldCharType="end"/>
        </w:r>
        <w:r w:rsidDel="00FF33CE">
          <w:rPr>
            <w:rFonts w:eastAsia="Times New Roman" w:cs="Times New Roman"/>
            <w:lang w:val="ru-RU" w:eastAsia="ru-RU"/>
          </w:rPr>
          <w:delText xml:space="preserve"> </w:delText>
        </w:r>
        <w:r w:rsidR="000C1F01" w:rsidDel="00FF33CE">
          <w:rPr>
            <w:rFonts w:eastAsia="Times New Roman" w:cs="Times New Roman"/>
            <w:lang w:val="ru-RU" w:eastAsia="ru-RU"/>
          </w:rPr>
          <w:delText>(дата обращения: 06.03.2019</w:delText>
        </w:r>
        <w:r w:rsidRPr="00315144" w:rsidDel="00FF33CE">
          <w:rPr>
            <w:rFonts w:eastAsia="Times New Roman" w:cs="Times New Roman"/>
            <w:lang w:val="ru-RU" w:eastAsia="ru-RU"/>
          </w:rPr>
          <w:delText>).</w:delText>
        </w:r>
      </w:del>
    </w:p>
    <w:p w14:paraId="2F1DF2E0" w14:textId="77777777" w:rsidR="00315144" w:rsidRPr="00315144" w:rsidRDefault="00315144" w:rsidP="00315144">
      <w:pPr>
        <w:rPr>
          <w:rFonts w:eastAsia="Times New Roman" w:cs="Times New Roman"/>
          <w:lang w:val="ru-RU" w:eastAsia="ru-RU"/>
        </w:rPr>
      </w:pPr>
    </w:p>
    <w:p w14:paraId="2AFB42DC" w14:textId="017263E8" w:rsidR="00F33218" w:rsidRDefault="00D37EA8" w:rsidP="004E5D1D">
      <w:pPr>
        <w:pStyle w:val="0"/>
      </w:pPr>
      <w:bookmarkStart w:id="1013" w:name="_Toc8766212"/>
      <w:r w:rsidRPr="000C1F01">
        <w:lastRenderedPageBreak/>
        <w:t>Приложение А</w:t>
      </w:r>
      <w:r w:rsidR="001E167D">
        <w:t>.</w:t>
      </w:r>
      <w:r w:rsidR="001E167D">
        <w:br/>
      </w:r>
      <w:r w:rsidRPr="000C1F01">
        <w:t>Исходный код программы</w:t>
      </w:r>
      <w:bookmarkEnd w:id="1013"/>
    </w:p>
    <w:p w14:paraId="326B8B11" w14:textId="244BE64A" w:rsidR="009D6A76" w:rsidRPr="001E167D" w:rsidDel="00A4290C" w:rsidRDefault="009D6A76" w:rsidP="00A4290C">
      <w:pPr>
        <w:pStyle w:val="4"/>
        <w:rPr>
          <w:del w:id="1014" w:author="Maxim Vashkevich" w:date="2019-12-26T09:00:00Z"/>
          <w:lang w:val="ru-RU"/>
        </w:rPr>
        <w:pPrChange w:id="1015" w:author="Maxim Vashkevich" w:date="2019-12-26T09:00:00Z">
          <w:pPr>
            <w:pStyle w:val="4"/>
          </w:pPr>
        </w:pPrChange>
      </w:pPr>
      <w:del w:id="1016" w:author="Maxim Vashkevich" w:date="2019-12-26T09:00:00Z">
        <w:r w:rsidDel="00A4290C">
          <w:delText>Mahjong</w:delText>
        </w:r>
        <w:r w:rsidRPr="001E167D" w:rsidDel="00A4290C">
          <w:rPr>
            <w:lang w:val="ru-RU"/>
          </w:rPr>
          <w:delText>.</w:delText>
        </w:r>
        <w:r w:rsidDel="00A4290C">
          <w:delText>dpr</w:delText>
        </w:r>
        <w:r w:rsidR="004F56A5" w:rsidDel="00A4290C">
          <w:rPr>
            <w:lang w:val="ru-RU"/>
          </w:rPr>
          <w:delText>:</w:delText>
        </w:r>
      </w:del>
    </w:p>
    <w:p w14:paraId="271E98E5" w14:textId="2298741D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17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10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19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program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Mahjong;</w:delText>
        </w:r>
      </w:del>
    </w:p>
    <w:p w14:paraId="5BDC5099" w14:textId="4DAB49DC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20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10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E0CF266" w14:textId="3F3D6825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22" w:author="Maxim Vashkevich" w:date="2019-12-26T09:00:00Z"/>
          <w:rFonts w:ascii="Courier New" w:hAnsi="Courier New" w:cs="Courier New"/>
          <w:color w:val="808080"/>
          <w:sz w:val="16"/>
          <w:szCs w:val="16"/>
          <w:lang w:val="ru-RU"/>
        </w:rPr>
        <w:pPrChange w:id="10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24" w:author="Maxim Vashkevich" w:date="2019-12-26T09:00:00Z">
        <w:r w:rsidDel="00A4290C">
          <w:rPr>
            <w:rFonts w:ascii="Courier New" w:hAnsi="Courier New" w:cs="Courier New"/>
            <w:color w:val="808080"/>
            <w:sz w:val="16"/>
            <w:szCs w:val="16"/>
            <w:lang w:val="ru-RU"/>
          </w:rPr>
          <w:delText>{$R *.dres}</w:delText>
        </w:r>
      </w:del>
    </w:p>
    <w:p w14:paraId="41BBED59" w14:textId="31D12A82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25" w:author="Maxim Vashkevich" w:date="2019-12-26T09:00:00Z"/>
          <w:rFonts w:ascii="Courier New" w:hAnsi="Courier New" w:cs="Courier New"/>
          <w:color w:val="808080"/>
          <w:sz w:val="16"/>
          <w:szCs w:val="16"/>
          <w:lang w:val="ru-RU"/>
        </w:rPr>
        <w:pPrChange w:id="10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18D554F" w14:textId="4058999D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2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10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29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uses</w:delText>
        </w:r>
      </w:del>
    </w:p>
    <w:p w14:paraId="060E99B6" w14:textId="72F3C680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30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10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32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 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Vcl.Forms,</w:delText>
        </w:r>
      </w:del>
    </w:p>
    <w:p w14:paraId="792B7EB4" w14:textId="5B9C5287" w:rsidR="009D6A76" w:rsidRPr="005D3111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35" w:author="Maxim Vashkevich" w:date="2019-12-26T09:00:00Z">
        <w:r w:rsidRPr="005D311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GameForm</w:delText>
        </w:r>
        <w:r w:rsidRPr="005D311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</w:delText>
        </w:r>
        <w:r w:rsidRPr="005D311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</w:delText>
        </w:r>
        <w:r w:rsidRPr="005D3111" w:rsidDel="00A4290C">
          <w:rPr>
            <w:rFonts w:ascii="Courier New" w:hAnsi="Courier New" w:cs="Courier New"/>
            <w:color w:val="0000FF"/>
            <w:sz w:val="16"/>
            <w:szCs w:val="16"/>
          </w:rPr>
          <w:delText>'..\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view</w:delText>
        </w:r>
        <w:r w:rsidRPr="005D3111" w:rsidDel="00A4290C">
          <w:rPr>
            <w:rFonts w:ascii="Courier New" w:hAnsi="Courier New" w:cs="Courier New"/>
            <w:color w:val="0000FF"/>
            <w:sz w:val="16"/>
            <w:szCs w:val="16"/>
          </w:rPr>
          <w:delText>\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GameForm</w:delText>
        </w:r>
        <w:r w:rsidRPr="005D3111" w:rsidDel="00A4290C">
          <w:rPr>
            <w:rFonts w:ascii="Courier New" w:hAnsi="Courier New" w:cs="Courier New"/>
            <w:color w:val="0000FF"/>
            <w:sz w:val="16"/>
            <w:szCs w:val="16"/>
          </w:rPr>
          <w:delText>.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pas</w:delText>
        </w:r>
        <w:r w:rsidRPr="005D311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' </w:delText>
        </w:r>
        <w:r w:rsidRPr="005D3111" w:rsidDel="00A4290C">
          <w:rPr>
            <w:rFonts w:ascii="Courier New" w:hAnsi="Courier New" w:cs="Courier New"/>
            <w:color w:val="008000"/>
            <w:sz w:val="16"/>
            <w:szCs w:val="16"/>
          </w:rPr>
          <w:delText>{</w:delText>
        </w:r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FMahjong</w:delText>
        </w:r>
        <w:r w:rsidRPr="005D3111" w:rsidDel="00A4290C">
          <w:rPr>
            <w:rFonts w:ascii="Courier New" w:hAnsi="Courier New" w:cs="Courier New"/>
            <w:color w:val="008000"/>
            <w:sz w:val="16"/>
            <w:szCs w:val="16"/>
          </w:rPr>
          <w:delText>}</w:delText>
        </w:r>
        <w:r w:rsidRPr="005D3111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14A8CA50" w14:textId="72C2D35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38" w:author="Maxim Vashkevich" w:date="2019-12-26T09:00:00Z">
        <w:r w:rsidRPr="005D311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Engine</w:delText>
        </w:r>
        <w:r w:rsidRPr="005D311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</w:delText>
        </w:r>
        <w:r w:rsidRPr="005D311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</w:delText>
        </w:r>
        <w:r w:rsidRPr="005D3111" w:rsidDel="00A4290C">
          <w:rPr>
            <w:rFonts w:ascii="Courier New" w:hAnsi="Courier New" w:cs="Courier New"/>
            <w:color w:val="0000FF"/>
            <w:sz w:val="16"/>
            <w:szCs w:val="16"/>
          </w:rPr>
          <w:delText>'..\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engine\Engine.pas'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2A66098C" w14:textId="28D4B78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4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Tile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in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'..\engine\Tile.pas'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27891953" w14:textId="600D65A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4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Game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in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'..\engine\Game.pas'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519D5A58" w14:textId="1ED5891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4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NoMovesForm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in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'..\view\NoMovesForm.pas' </w:delText>
        </w:r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{FNoMoves}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1C9FCFF7" w14:textId="07DF16F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4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5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RecordsForm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in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'..\view\RecordsForm.pas' </w:delText>
        </w:r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{FRecords}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39FA0315" w14:textId="5DD2B24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5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5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RecordService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in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'..\service\RecordService.pas'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475519FD" w14:textId="051C25A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5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5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MainMenuForm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in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'..\view\MainMenuForm.pas' </w:delText>
        </w:r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{FMainMenu}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26D2E530" w14:textId="0507CD3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5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5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Types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in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'..\service\Types.pas'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03AF39F5" w14:textId="404D0D5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6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AddRecordForm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in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'..\view\AddRecordForm.pas' </w:delText>
        </w:r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{FAddRecord}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44F2579" w14:textId="6704C8D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B5D7903" w14:textId="3D9A004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65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10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67" w:author="Maxim Vashkevich" w:date="2019-12-26T09:00:00Z">
        <w:r w:rsidRPr="009D6A76" w:rsidDel="00A4290C">
          <w:rPr>
            <w:rFonts w:ascii="Courier New" w:hAnsi="Courier New" w:cs="Courier New"/>
            <w:color w:val="808080"/>
            <w:sz w:val="16"/>
            <w:szCs w:val="16"/>
          </w:rPr>
          <w:delText>{$R *.res}</w:delText>
        </w:r>
      </w:del>
    </w:p>
    <w:p w14:paraId="6BF82AD9" w14:textId="580A712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68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10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A90C0F7" w14:textId="23A39D3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7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0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7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E47A092" w14:textId="7BDB72C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7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Application.Initialize;</w:delText>
        </w:r>
      </w:del>
    </w:p>
    <w:p w14:paraId="6CE7B689" w14:textId="657042E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7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Application.MainFormOnTaskbar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0529A23" w14:textId="41D9953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8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Application.HelpFile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'help\Mahjong'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BEFE7A3" w14:textId="533ED12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8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8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Application.CreateForm(TFMainMenu, FMainMenu);</w:delText>
        </w:r>
      </w:del>
    </w:p>
    <w:p w14:paraId="4D963786" w14:textId="2BEA7B0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8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8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8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Application.Run;</w:delText>
        </w:r>
      </w:del>
    </w:p>
    <w:p w14:paraId="5AFA4E20" w14:textId="758B854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88" w:author="Maxim Vashkevich" w:date="2019-12-26T09:00:00Z"/>
        </w:rPr>
        <w:pPrChange w:id="1089" w:author="Maxim Vashkevich" w:date="2019-12-26T09:00:00Z">
          <w:pPr>
            <w:ind w:firstLine="0"/>
          </w:pPr>
        </w:pPrChange>
      </w:pPr>
      <w:del w:id="1090" w:author="Maxim Vashkevich" w:date="2019-12-26T09:00:00Z">
        <w:r w:rsidRPr="007277F0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7277F0" w:rsidDel="00A4290C">
          <w:rPr>
            <w:rFonts w:ascii="Courier New" w:hAnsi="Courier New" w:cs="Courier New"/>
            <w:color w:val="000000"/>
            <w:sz w:val="16"/>
            <w:szCs w:val="16"/>
          </w:rPr>
          <w:delText>.</w:delText>
        </w:r>
      </w:del>
    </w:p>
    <w:p w14:paraId="028B72E6" w14:textId="0412C52D" w:rsidR="004F56A5" w:rsidRPr="004F56A5" w:rsidDel="00A4290C" w:rsidRDefault="004F56A5" w:rsidP="00A4290C">
      <w:pPr>
        <w:pStyle w:val="4"/>
        <w:rPr>
          <w:del w:id="1091" w:author="Maxim Vashkevich" w:date="2019-12-26T09:00:00Z"/>
        </w:rPr>
        <w:pPrChange w:id="1092" w:author="Maxim Vashkevich" w:date="2019-12-26T09:00:00Z">
          <w:pPr>
            <w:pStyle w:val="4"/>
          </w:pPr>
        </w:pPrChange>
      </w:pPr>
      <w:del w:id="1093" w:author="Maxim Vashkevich" w:date="2019-12-26T09:00:00Z">
        <w:r w:rsidRPr="004F56A5" w:rsidDel="00A4290C">
          <w:delText>Unit Engine</w:delText>
        </w:r>
        <w:r w:rsidDel="00A4290C">
          <w:rPr>
            <w:lang w:val="ru-RU"/>
          </w:rPr>
          <w:delText>:</w:delText>
        </w:r>
      </w:del>
    </w:p>
    <w:p w14:paraId="3AC39182" w14:textId="5D91E5E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9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9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09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unit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Engine;</w:delText>
        </w:r>
      </w:del>
    </w:p>
    <w:p w14:paraId="7BB20BA8" w14:textId="412E9BD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9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0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8761E4B" w14:textId="341CC89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09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1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0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interface</w:delText>
        </w:r>
      </w:del>
    </w:p>
    <w:p w14:paraId="66752399" w14:textId="4F491C8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0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1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6E38444" w14:textId="5CEA441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0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uses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Types, Tile, System.Types, System.Generics.Collections;</w:delText>
        </w:r>
      </w:del>
    </w:p>
    <w:p w14:paraId="5155FCD1" w14:textId="22437D1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AD0CF24" w14:textId="1223184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0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1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1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type</w:delText>
        </w:r>
      </w:del>
    </w:p>
    <w:p w14:paraId="67A78386" w14:textId="54C78E9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1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TTiles = TList&lt;TTile&gt;;</w:delText>
        </w:r>
      </w:del>
    </w:p>
    <w:p w14:paraId="206D97CE" w14:textId="06B601A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1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TPreviousMoves = TStack&lt;TTile&gt;;</w:delText>
        </w:r>
      </w:del>
    </w:p>
    <w:p w14:paraId="2765716F" w14:textId="3891A65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2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Style w:val="aff2"/>
          </w:rPr>
          <w:delText>TTileArray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= Tarray&lt;Tile.TTile&gt;;</w:delText>
        </w:r>
      </w:del>
    </w:p>
    <w:p w14:paraId="79BD809E" w14:textId="46A674D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5FC30AB" w14:textId="225A6A9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2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1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2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TMatch =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record</w:delText>
        </w:r>
      </w:del>
    </w:p>
    <w:p w14:paraId="66E41950" w14:textId="7F93070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2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T1, T2: TTile;</w:delText>
        </w:r>
      </w:del>
    </w:p>
    <w:p w14:paraId="57AC0261" w14:textId="4F884E9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2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1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3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public</w:delText>
        </w:r>
      </w:del>
    </w:p>
    <w:p w14:paraId="7CE427CA" w14:textId="6EF5EEF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3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constructor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Create(ATile1, ATile2: TTile);</w:delText>
        </w:r>
      </w:del>
    </w:p>
    <w:p w14:paraId="57D76771" w14:textId="585BBCA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3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DA84C03" w14:textId="5261651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C7919DC" w14:textId="7D6F874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4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TMatches = TList&lt;TMatch&gt;;</w:delText>
        </w:r>
      </w:del>
    </w:p>
    <w:p w14:paraId="0CE1CFB0" w14:textId="3AA4C46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4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DE94058" w14:textId="082D1E6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4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1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4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TEngine =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class</w:delText>
        </w:r>
      </w:del>
    </w:p>
    <w:p w14:paraId="08564CA9" w14:textId="45F4F3B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4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1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5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private</w:delText>
        </w:r>
      </w:del>
    </w:p>
    <w:p w14:paraId="71C796F4" w14:textId="0ADFEF0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5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5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FTiles: TTiles;</w:delText>
        </w:r>
      </w:del>
    </w:p>
    <w:p w14:paraId="10F70B40" w14:textId="4BE12B8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5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5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FPreviousMoves: TPreviousMoves;</w:delText>
        </w:r>
      </w:del>
    </w:p>
    <w:p w14:paraId="70774C6C" w14:textId="2AE35AA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5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5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FMovesLeft: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BBBB197" w14:textId="33D435A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6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GetTilesLeft: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Byte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A98A620" w14:textId="41542FD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6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GetMovesLeft: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D2A0346" w14:textId="0A2D698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6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InsertSorted(ATile: TTile);</w:delText>
        </w:r>
      </w:del>
    </w:p>
    <w:p w14:paraId="3FCC729D" w14:textId="0A084AE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6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7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PushMatch(AMatch: TMatch);</w:delText>
        </w:r>
      </w:del>
    </w:p>
    <w:p w14:paraId="2155D73D" w14:textId="3F00539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7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7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ResetPreviousMoves;</w:delText>
        </w:r>
      </w:del>
    </w:p>
    <w:p w14:paraId="752F0FB5" w14:textId="0B5D66A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7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7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PopMatch;</w:delText>
        </w:r>
      </w:del>
    </w:p>
    <w:p w14:paraId="297A76B6" w14:textId="13A68DD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8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Mix;</w:delText>
        </w:r>
      </w:del>
    </w:p>
    <w:p w14:paraId="5A28E395" w14:textId="418F580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8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GetTiles: TTileArray;</w:delText>
        </w:r>
      </w:del>
    </w:p>
    <w:p w14:paraId="6DAF9F32" w14:textId="2CA41BE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8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Compare(AP1, AP2: TPosition):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57B39BA" w14:textId="21C4915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8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Shuffle(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Numbers: TIntegerDynArray;</w:delText>
        </w:r>
      </w:del>
    </w:p>
    <w:p w14:paraId="63625216" w14:textId="48C34B5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9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Depth: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DF3F4B3" w14:textId="1F24CD6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1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9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FindMatches(): TMatches;</w:delText>
        </w:r>
      </w:del>
    </w:p>
    <w:p w14:paraId="22FF67A6" w14:textId="3E1CF9D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9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1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19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public</w:delText>
        </w:r>
      </w:del>
    </w:p>
    <w:p w14:paraId="3B37FF01" w14:textId="27E4EB3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1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0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constructor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Create(Layout: TLayout);</w:delText>
        </w:r>
      </w:del>
    </w:p>
    <w:p w14:paraId="6E3EAFF0" w14:textId="319EA4A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0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TilesLeft: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Byte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read GetTilesLeft;</w:delText>
        </w:r>
      </w:del>
    </w:p>
    <w:p w14:paraId="75F07D93" w14:textId="5FD8E37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0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MovesLeft: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Integer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read GetMovesLeft;</w:delText>
        </w:r>
      </w:del>
    </w:p>
    <w:p w14:paraId="260E661E" w14:textId="2107F22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1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Tiles: TTileArray read GetTiles;</w:delText>
        </w:r>
      </w:del>
    </w:p>
    <w:p w14:paraId="11704E2A" w14:textId="0EE012D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1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1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MixRemaining;</w:delText>
        </w:r>
      </w:del>
    </w:p>
    <w:p w14:paraId="1C735CC1" w14:textId="53B58A1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1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1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RemovePair(ATile1, ATile2: TTile);</w:delText>
        </w:r>
      </w:del>
    </w:p>
    <w:p w14:paraId="10BA1422" w14:textId="3EE0229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1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Undo;</w:delText>
        </w:r>
      </w:del>
    </w:p>
    <w:p w14:paraId="4DA322C9" w14:textId="6D845F1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2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CanUndo: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67A48F9" w14:textId="3A89146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2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IsSelectable(ATile: TTile):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C4E24AB" w14:textId="7ECBA4C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2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GetTileByID(Id: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): TTile;</w:delText>
        </w:r>
      </w:del>
    </w:p>
    <w:p w14:paraId="7CE16E0A" w14:textId="02C1D7D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3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destructor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Destroy;</w:delText>
        </w:r>
      </w:del>
    </w:p>
    <w:p w14:paraId="6F475F21" w14:textId="6182D7A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0196B9A" w14:textId="30CF52A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3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A41BB1B" w14:textId="1CA38D0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6B3AB37" w14:textId="4965A7F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3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2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4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05BC1D7F" w14:textId="5BE8D26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4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2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CC453AD" w14:textId="0DDD351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44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12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46" w:author="Maxim Vashkevich" w:date="2019-12-26T09:00:00Z">
        <w:r w:rsidRPr="000C1F01" w:rsidDel="00A4290C">
          <w:rPr>
            <w:rFonts w:ascii="Courier New" w:hAnsi="Courier New" w:cs="Courier New"/>
            <w:color w:val="008000"/>
            <w:sz w:val="16"/>
            <w:szCs w:val="16"/>
          </w:rPr>
          <w:delText>{ TMatch }</w:delText>
        </w:r>
      </w:del>
    </w:p>
    <w:p w14:paraId="32CAD2B7" w14:textId="7A4B054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47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12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A02792B" w14:textId="39D261F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5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constructor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TMatch.Create(ATile1, ATile2: TTile);</w:delText>
        </w:r>
      </w:del>
    </w:p>
    <w:p w14:paraId="3BEF336C" w14:textId="5704227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5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2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5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294970A" w14:textId="59AEA78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5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T1 := ATile1;</w:delText>
        </w:r>
      </w:del>
    </w:p>
    <w:p w14:paraId="79734E8B" w14:textId="4A2E3F2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6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T2 := ATile2;</w:delText>
        </w:r>
      </w:del>
    </w:p>
    <w:p w14:paraId="57992A9F" w14:textId="1562011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6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A0506FB" w14:textId="6BD0E52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6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DE99045" w14:textId="47F34D6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66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12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68" w:author="Maxim Vashkevich" w:date="2019-12-26T09:00:00Z">
        <w:r w:rsidRPr="000C1F01" w:rsidDel="00A4290C">
          <w:rPr>
            <w:rFonts w:ascii="Courier New" w:hAnsi="Courier New" w:cs="Courier New"/>
            <w:color w:val="008000"/>
            <w:sz w:val="16"/>
            <w:szCs w:val="16"/>
          </w:rPr>
          <w:delText>{ TGame }</w:delText>
        </w:r>
      </w:del>
    </w:p>
    <w:p w14:paraId="24506CAD" w14:textId="5BEC37D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69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12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C65F8DF" w14:textId="29C0586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7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TEngine.CanUndo: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F095C8D" w14:textId="530D64C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7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2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7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5306963" w14:textId="46C7C41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7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FPreviousMoves.Count &lt;&gt;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D47BE79" w14:textId="0456319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8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4631B0C" w14:textId="79BA3E5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9117533" w14:textId="2491AB6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8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8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8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TEngine.Compare(AP1, AP2: TPosition):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DC9F734" w14:textId="0369771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8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28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9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681D38EA" w14:textId="4BFB9B4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9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9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Dx, Dy, Dlayer: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41D5D99" w14:textId="0E80DA0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9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29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9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359C8256" w14:textId="4222DC7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29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2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29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Dlayer := AP2.Layer - AP1.Layer;</w:delText>
        </w:r>
      </w:del>
    </w:p>
    <w:p w14:paraId="5040E938" w14:textId="7F54272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0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0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0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Dlayer &lt;&gt;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653FEA39" w14:textId="2366A96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0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0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0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:= Dlayer</w:delText>
        </w:r>
      </w:del>
    </w:p>
    <w:p w14:paraId="60098796" w14:textId="68110B2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0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0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68A3817F" w14:textId="70E52AE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0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1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63ABD694" w14:textId="1800992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1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Dx := AP2.X - AP1.X;</w:delText>
        </w:r>
      </w:del>
    </w:p>
    <w:p w14:paraId="5253C5C1" w14:textId="6A0075A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1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Dy := AP2.Y - AP1.Y;</w:delText>
        </w:r>
      </w:del>
    </w:p>
    <w:p w14:paraId="72D65CB8" w14:textId="79CC343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1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2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Dx &gt; Dy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24AFF65B" w14:textId="7A2CC29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21" w:author="Maxim Vashkevich" w:date="2019-12-26T09:00:00Z"/>
          <w:rFonts w:ascii="Courier New" w:hAnsi="Courier New" w:cs="Courier New"/>
          <w:color w:val="006400"/>
          <w:sz w:val="16"/>
          <w:szCs w:val="16"/>
        </w:rPr>
        <w:pPrChange w:id="13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2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:= -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</w:del>
    </w:p>
    <w:p w14:paraId="0D8AD01D" w14:textId="5F8FF8C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2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26" w:author="Maxim Vashkevich" w:date="2019-12-26T09:00:00Z"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else 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Dx &lt; Dy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215E8DDA" w14:textId="06E2353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27" w:author="Maxim Vashkevich" w:date="2019-12-26T09:00:00Z"/>
          <w:rFonts w:ascii="Courier New" w:hAnsi="Courier New" w:cs="Courier New"/>
          <w:color w:val="006400"/>
          <w:sz w:val="16"/>
          <w:szCs w:val="16"/>
        </w:rPr>
        <w:pPrChange w:id="13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2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</w:del>
    </w:p>
    <w:p w14:paraId="4374A934" w14:textId="6264476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3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32" w:author="Maxim Vashkevich" w:date="2019-12-26T09:00:00Z"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6D8C14E4" w14:textId="2A161D7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3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20A6956" w14:textId="3BD9CF5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3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477E17B" w14:textId="6EC1A87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4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6121257" w14:textId="16686AB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E56413C" w14:textId="3B5B156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4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constructor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TEngine.Create(Layout: TLayout);</w:delText>
        </w:r>
      </w:del>
    </w:p>
    <w:p w14:paraId="5E118C63" w14:textId="3051A05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4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4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624399E3" w14:textId="53EE570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5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Tile: TTile;</w:delText>
        </w:r>
      </w:del>
    </w:p>
    <w:p w14:paraId="56739732" w14:textId="39D862D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5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B7C2B10" w14:textId="3D545FE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5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5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58CCCBE" w14:textId="4AA160D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6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FTiles := TTiles.Create;</w:delText>
        </w:r>
      </w:del>
    </w:p>
    <w:p w14:paraId="15977D40" w14:textId="2C0DA98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6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FPreviousMoves := TPreviousMoves.Create;</w:delText>
        </w:r>
      </w:del>
    </w:p>
    <w:p w14:paraId="6FACCD20" w14:textId="2240961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6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FTiles.Capacity := High(Layout.Positions) +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3462C66" w14:textId="74D9843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6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7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High(Layout.Positions)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462234EC" w14:textId="57B1B9F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7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3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7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295522D8" w14:textId="2AAF0E0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7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Tile := TTile.Create;</w:delText>
        </w:r>
      </w:del>
    </w:p>
    <w:p w14:paraId="42267B88" w14:textId="18B9D32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7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Tile.Position := Layout.Positions[i];</w:delText>
        </w:r>
      </w:del>
    </w:p>
    <w:p w14:paraId="595DD9AF" w14:textId="2BE7146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8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FTiles.Add(Tile);</w:delText>
        </w:r>
      </w:del>
    </w:p>
    <w:p w14:paraId="00750125" w14:textId="546813C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8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3B99181" w14:textId="37CAD53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8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Mix;</w:delText>
        </w:r>
      </w:del>
    </w:p>
    <w:p w14:paraId="210FCA06" w14:textId="7B6178D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9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FMovesLeft := FindMatches.Count;</w:delText>
        </w:r>
      </w:del>
    </w:p>
    <w:p w14:paraId="75C60415" w14:textId="2C71796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9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8978F27" w14:textId="184B32C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95BB497" w14:textId="4B07DF6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39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3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39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destructor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TEngine.Destroy;</w:delText>
        </w:r>
      </w:del>
    </w:p>
    <w:p w14:paraId="4E2BF480" w14:textId="081313D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0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0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0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074F9EDB" w14:textId="6A7B136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0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0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0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Tile: TTile;</w:delText>
        </w:r>
      </w:del>
    </w:p>
    <w:p w14:paraId="148DEE8F" w14:textId="0EA4E51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0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0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405A3DD" w14:textId="798DBF5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0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1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while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FPreviousMoves.Count &lt;&gt;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076C2CCE" w14:textId="6E10503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1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FTiles.Add(FPreviousMoves.Pop);</w:delText>
        </w:r>
      </w:del>
    </w:p>
    <w:p w14:paraId="5BFF944E" w14:textId="2F46F30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1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1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Tile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FTiles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76E95A63" w14:textId="55AE2F7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2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Tile.Free;</w:delText>
        </w:r>
      </w:del>
    </w:p>
    <w:p w14:paraId="713D70F0" w14:textId="165F328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2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FTiles.Destroy;</w:delText>
        </w:r>
      </w:del>
    </w:p>
    <w:p w14:paraId="5D229375" w14:textId="5D2175F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2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FPreviousMoves.Destroy;</w:delText>
        </w:r>
      </w:del>
    </w:p>
    <w:p w14:paraId="127FDB7B" w14:textId="3357D17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2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2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E13A758" w14:textId="4B0B166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307B482" w14:textId="24E7741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3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TEngine.MixRemaining;</w:delText>
        </w:r>
      </w:del>
    </w:p>
    <w:p w14:paraId="39A4BB64" w14:textId="5E5C6E3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3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3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7FB5AED6" w14:textId="7D36E62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4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Kinds: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[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..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35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of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Byte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8013AD4" w14:textId="1EDD953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4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Numbers: TIntegerDynArray;</w:delText>
        </w:r>
      </w:del>
    </w:p>
    <w:p w14:paraId="623AD737" w14:textId="00B961C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4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Size, i, J, N, Temp: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65F5118" w14:textId="62E99A4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4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4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1B6BFB7" w14:textId="5F69938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5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ResetPreviousMoves;</w:delText>
        </w:r>
      </w:del>
    </w:p>
    <w:p w14:paraId="2AE59996" w14:textId="5266912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5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Size := FTiles.Count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541DB9F" w14:textId="43DB9E1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5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SetLength(Numbers, Size);</w:delText>
        </w:r>
      </w:del>
    </w:p>
    <w:p w14:paraId="0A932B39" w14:textId="51CF57E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5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6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High(Kinds)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4AEDCF9F" w14:textId="3311612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6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Kinds[i]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042DD28" w14:textId="2B85060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6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6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FTiles.Count -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402B0B91" w14:textId="2945378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6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7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4E6790D1" w14:textId="000FAE4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7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Inc(Kinds[FTiles[i].Id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]);</w:delText>
        </w:r>
      </w:del>
    </w:p>
    <w:p w14:paraId="762B8547" w14:textId="0657214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7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FTiles[i].Id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EA4EF72" w14:textId="7B54F81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7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882F5F5" w14:textId="214D84C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8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322701F" w14:textId="10A8630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8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J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B345757" w14:textId="2639E24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8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8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&lt; Size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720764AB" w14:textId="15AB51F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8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9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20ADD994" w14:textId="45D65A7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9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9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N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Kinds[J]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2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-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4880B425" w14:textId="4B58C70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9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4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49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0C8BBDD2" w14:textId="6E21C54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4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4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0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Numbers[i] := J *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4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+ N *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7FDD49D" w14:textId="209B51E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0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Inc(i);</w:delText>
        </w:r>
      </w:del>
    </w:p>
    <w:p w14:paraId="0FD27523" w14:textId="7E6A096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0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7E47AFC" w14:textId="567406E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0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Inc(J);</w:delText>
        </w:r>
      </w:del>
    </w:p>
    <w:p w14:paraId="334EE306" w14:textId="3338144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1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4682FF9" w14:textId="096FD45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C0558A5" w14:textId="6587C7A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1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5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1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High(Numbers)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54268F14" w14:textId="2504525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1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5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2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664BC3A3" w14:textId="48C457B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2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N := Random(Size - i) + i;</w:delText>
        </w:r>
      </w:del>
    </w:p>
    <w:p w14:paraId="039D2819" w14:textId="2F65730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2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Temp := Numbers[i];</w:delText>
        </w:r>
      </w:del>
    </w:p>
    <w:p w14:paraId="3F17FF6E" w14:textId="61FA96D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2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2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Numbers[i] := Numbers[N];</w:delText>
        </w:r>
      </w:del>
    </w:p>
    <w:p w14:paraId="16AEE938" w14:textId="6579213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3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Numbers[N] := Temp;</w:delText>
        </w:r>
      </w:del>
    </w:p>
    <w:p w14:paraId="4F35BD0B" w14:textId="3BE10FB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3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BA23592" w14:textId="63DFA2C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3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Shuffle(Numbers,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78EE156D" w14:textId="4A4C37C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3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5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4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FPreviousMoves.Count &lt;&gt;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60B8EC4F" w14:textId="5AF264D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4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InsertSorted(FPreviousMoves.Pop);</w:delText>
        </w:r>
      </w:del>
    </w:p>
    <w:p w14:paraId="314E7A54" w14:textId="20146A6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4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FMovesLeft := FindMatches.Count;</w:delText>
        </w:r>
      </w:del>
    </w:p>
    <w:p w14:paraId="2AB7A403" w14:textId="74F70DD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4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5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21BC31B" w14:textId="44DA4A2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5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E18CF9A" w14:textId="172F84D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5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TEngine.Mix;</w:delText>
        </w:r>
      </w:del>
    </w:p>
    <w:p w14:paraId="78E13D41" w14:textId="1507B5C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5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5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5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73F7DF8B" w14:textId="39415A7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6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Size, i, N, Temp: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747DE4C" w14:textId="1B37883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6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Numbers: TIntegerDynArray;</w:delText>
        </w:r>
      </w:del>
    </w:p>
    <w:p w14:paraId="6B27B464" w14:textId="3C71F77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6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5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6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D4055AA" w14:textId="618897B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7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Size := FTiles.Count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82345FB" w14:textId="5031C49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7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SetLength(Numbers, Size);</w:delText>
        </w:r>
      </w:del>
    </w:p>
    <w:p w14:paraId="5C408553" w14:textId="3347E27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7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5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7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High(Numbers)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3247A482" w14:textId="5C97AF4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7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Numbers[i] := i *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17EE386" w14:textId="0CF3A70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8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5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8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High(Numbers)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7BEB4C6A" w14:textId="7A5BBC5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8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5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8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0CDF7C51" w14:textId="37C8103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8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N := Random(Size - i) + i;</w:delText>
        </w:r>
      </w:del>
    </w:p>
    <w:p w14:paraId="74B0ED8A" w14:textId="1124069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9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Temp := Numbers[i];</w:delText>
        </w:r>
      </w:del>
    </w:p>
    <w:p w14:paraId="4295B73A" w14:textId="2E1CE60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9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Numbers[i] := Numbers[N];</w:delText>
        </w:r>
      </w:del>
    </w:p>
    <w:p w14:paraId="04A2FBB9" w14:textId="25B1965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59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Numbers[N] := Temp;</w:delText>
        </w:r>
      </w:del>
    </w:p>
    <w:p w14:paraId="7B9F9EE7" w14:textId="1060FD5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5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5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0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59FF4B0" w14:textId="6A28D57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0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Shuffle(Numbers,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547AC5A6" w14:textId="5728E4A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0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0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FPreviousMoves.Count &lt;&gt;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04FD569D" w14:textId="3D11088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0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InsertSorted(FPreviousMoves.Pop);</w:delText>
        </w:r>
      </w:del>
    </w:p>
    <w:p w14:paraId="05F06855" w14:textId="08B85DD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1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2DF2731" w14:textId="23F4EB3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5EF8A58" w14:textId="64F6E12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1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TEngine.FindMatches: TMatches;</w:delText>
        </w:r>
      </w:del>
    </w:p>
    <w:p w14:paraId="019B4271" w14:textId="6E288E5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1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2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3C508EE4" w14:textId="18FF15B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2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Tile: TTile;</w:delText>
        </w:r>
      </w:del>
    </w:p>
    <w:p w14:paraId="79869040" w14:textId="36A570C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2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IsMatched: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A58E13C" w14:textId="70837C2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2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2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i, J, High: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EC5898B" w14:textId="7F3F975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3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3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B3A9606" w14:textId="3D2F37A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3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 := FTiles.Count -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19A6030" w14:textId="35D4F59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3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:= TMatches.Create;</w:delText>
        </w:r>
      </w:del>
    </w:p>
    <w:p w14:paraId="6A68DC97" w14:textId="7EC9E08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3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4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3E36DD0" w14:textId="2D2FF46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4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4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 -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56F8A00D" w14:textId="65EB41D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4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4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IsSelectable(FTiles[i])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1B20E43F" w14:textId="75EA66D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4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5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for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J := i +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57E11057" w14:textId="3C77351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5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5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begin</w:delText>
        </w:r>
      </w:del>
    </w:p>
    <w:p w14:paraId="703CB012" w14:textId="6B3D02A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5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5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(i &lt;&gt; J)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and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IsSelectable(FTiles[J])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and</w:delText>
        </w:r>
      </w:del>
    </w:p>
    <w:p w14:paraId="633B93E7" w14:textId="5A2F49B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5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5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FTiles[i].Matches(FTiles[J])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7FA5FE60" w14:textId="3A48865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6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Result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.Add(TMatch.Create(FTiles[i], FTiles[J]));</w:delText>
        </w:r>
      </w:del>
    </w:p>
    <w:p w14:paraId="1E1C9393" w14:textId="5CE980F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6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9563B0E" w14:textId="71877FD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6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C245AF6" w14:textId="254263A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6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7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9C23ECB" w14:textId="7EF579F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7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BEFF11F" w14:textId="1E71751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7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TEngine.GetMovesLeft: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F022A60" w14:textId="01A6658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7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7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31205EDF" w14:textId="0FF8454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8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:= FMovesLeft;</w:delText>
        </w:r>
      </w:del>
    </w:p>
    <w:p w14:paraId="41E45B1E" w14:textId="2CB6425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8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0885A06" w14:textId="671C9B2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9F28700" w14:textId="51B16EA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8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8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9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TEngine.GetTileByID(Id: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): TTile;</w:delText>
        </w:r>
      </w:del>
    </w:p>
    <w:p w14:paraId="2831D75B" w14:textId="1EEECF7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9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6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9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1B1F750F" w14:textId="0ADC113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9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9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9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Tile: TTile;</w:delText>
        </w:r>
      </w:del>
    </w:p>
    <w:p w14:paraId="20DA805E" w14:textId="1ECF722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69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6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69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J, Size: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97B474C" w14:textId="175B0C6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0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0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0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96B34CF" w14:textId="4652FB3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0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0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0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Size := FTiles.Count;</w:delText>
        </w:r>
      </w:del>
    </w:p>
    <w:p w14:paraId="70D5A8F6" w14:textId="1D8BFE6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0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0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J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FBFD54F" w14:textId="3D6C93C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0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1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(J &lt; Size)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and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(FTiles[J].Id &lt;&gt; Id)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0D671FEE" w14:textId="03B808B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1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Inc(J);</w:delText>
        </w:r>
      </w:del>
    </w:p>
    <w:p w14:paraId="484093F9" w14:textId="358CDD2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1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:= FTiles[J];</w:delText>
        </w:r>
      </w:del>
    </w:p>
    <w:p w14:paraId="70799F3B" w14:textId="04BB4158" w:rsidR="004F56A5" w:rsidRPr="009D6A76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2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4DE8A3B" w14:textId="1EC67E0D" w:rsidR="004F56A5" w:rsidRPr="009D6A76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869AD35" w14:textId="52C453E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2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TEngine.GetTiles: TTileArray;</w:delText>
        </w:r>
      </w:del>
    </w:p>
    <w:p w14:paraId="3926B7CD" w14:textId="50D2C75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2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2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D65FC61" w14:textId="3AE6473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3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:= FTiles.ToArray;</w:delText>
        </w:r>
      </w:del>
    </w:p>
    <w:p w14:paraId="6C8FE4F6" w14:textId="523B2D2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3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74F9565" w14:textId="433F0F6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3233069" w14:textId="6B82103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3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TEngine.GetTilesLeft: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Byte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8051B7D" w14:textId="77B5FE0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4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4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6FC6140" w14:textId="41C1F37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4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4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:= FTiles.Count;</w:delText>
        </w:r>
      </w:del>
    </w:p>
    <w:p w14:paraId="7B2BC217" w14:textId="034D823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4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8C1F77F" w14:textId="4F8A209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440A8D1" w14:textId="571E937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5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5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TEngine.Shuffle(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Numbers: TIntegerDynArray;</w:delText>
        </w:r>
      </w:del>
    </w:p>
    <w:p w14:paraId="5F99200F" w14:textId="12E4D46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5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5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Depth: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06FB9E4" w14:textId="6FB6347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5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5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293B1C86" w14:textId="28466A4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6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Matches: TMatches;</w:delText>
        </w:r>
      </w:del>
    </w:p>
    <w:p w14:paraId="5BC1F919" w14:textId="72877C6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6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Temp, NMatches, i: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B7E2BAB" w14:textId="06BB8AE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6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Match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 TMatch;</w:delText>
        </w:r>
      </w:del>
    </w:p>
    <w:p w14:paraId="725E1510" w14:textId="0F6126F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6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7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IsSolvable: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E5AEDC4" w14:textId="1D1FA71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7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7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16041DC" w14:textId="75518C6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7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7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Depth &lt;&gt; (FTiles.Count + FPreviousMoves.Count)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2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04CB5D9B" w14:textId="548350C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7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8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08D2BE22" w14:textId="334B55A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8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Matches := FindMatches;</w:delText>
        </w:r>
      </w:del>
    </w:p>
    <w:p w14:paraId="17D4C205" w14:textId="6C2170B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8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NMatches := Matches.Count;</w:delText>
        </w:r>
      </w:del>
    </w:p>
    <w:p w14:paraId="5823FEF9" w14:textId="6C75D53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8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8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NMatches &lt;&gt;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77F98965" w14:textId="7F81676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9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7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9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3B18D9F5" w14:textId="584F426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9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Temp := Random(NMatches);</w:delText>
        </w:r>
      </w:del>
    </w:p>
    <w:p w14:paraId="436E65FE" w14:textId="32F56B3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7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79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D4BA0E1" w14:textId="44D447A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7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0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IsSolvable :=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967CF3F" w14:textId="574FACD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0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0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(i &lt; NMatches)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and not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IsSolvable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7E86994C" w14:textId="26A5799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0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0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begin</w:delText>
        </w:r>
      </w:del>
    </w:p>
    <w:p w14:paraId="0CB3EAA7" w14:textId="208E2D1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08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18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1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0C1F01" w:rsidDel="00A4290C">
          <w:rPr>
            <w:rFonts w:ascii="Courier New" w:hAnsi="Courier New" w:cs="Courier New"/>
            <w:color w:val="008000"/>
            <w:sz w:val="16"/>
            <w:szCs w:val="16"/>
          </w:rPr>
          <w:delText>// try to make move</w:delText>
        </w:r>
      </w:del>
    </w:p>
    <w:p w14:paraId="6D3DCDD3" w14:textId="4C9453D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1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13" w:author="Maxim Vashkevich" w:date="2019-12-26T09:00:00Z">
        <w:r w:rsidRPr="000C1F01" w:rsidDel="00A4290C">
          <w:rPr>
            <w:rFonts w:ascii="Courier New" w:hAnsi="Courier New" w:cs="Courier New"/>
            <w:color w:val="008000"/>
            <w:sz w:val="16"/>
            <w:szCs w:val="16"/>
          </w:rPr>
          <w:delText xml:space="preserve">    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Match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Matches[(Temp + i)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mod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NMatches];</w:delText>
        </w:r>
      </w:del>
    </w:p>
    <w:p w14:paraId="770E0A97" w14:textId="4F8B72F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1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1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Match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.T1.Id := Numbers[Depth];</w:delText>
        </w:r>
      </w:del>
    </w:p>
    <w:p w14:paraId="70B93545" w14:textId="24C31AD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1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Match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.T2.Id := Numbers[Depth] +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C3D7FFF" w14:textId="39DA8E5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2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PushMatch(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Match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2E640AB7" w14:textId="2100E35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2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IsSolvable := Shuffle(Numbers, Depth +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4EFBE758" w14:textId="3AA160E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2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2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not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IsSolvable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30E70525" w14:textId="5C10875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2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3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begin</w:delText>
        </w:r>
      </w:del>
    </w:p>
    <w:p w14:paraId="29BD1EAE" w14:textId="683AF0C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32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18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3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PopMatch; </w:delText>
        </w:r>
        <w:r w:rsidRPr="000C1F01" w:rsidDel="00A4290C">
          <w:rPr>
            <w:rFonts w:ascii="Courier New" w:hAnsi="Courier New" w:cs="Courier New"/>
            <w:color w:val="008000"/>
            <w:sz w:val="16"/>
            <w:szCs w:val="16"/>
          </w:rPr>
          <w:delText>// undo if failed to solve</w:delText>
        </w:r>
      </w:del>
    </w:p>
    <w:p w14:paraId="574EC291" w14:textId="062F5E9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37" w:author="Maxim Vashkevich" w:date="2019-12-26T09:00:00Z">
        <w:r w:rsidRPr="000C1F01" w:rsidDel="00A4290C">
          <w:rPr>
            <w:rFonts w:ascii="Courier New" w:hAnsi="Courier New" w:cs="Courier New"/>
            <w:color w:val="008000"/>
            <w:sz w:val="16"/>
            <w:szCs w:val="16"/>
          </w:rPr>
          <w:delText xml:space="preserve">        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Match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.T1.Id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38B07DA" w14:textId="728CECA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4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Match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.T2.Id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7B8DB24" w14:textId="23603DE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4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Inc(i);</w:delText>
        </w:r>
      </w:del>
    </w:p>
    <w:p w14:paraId="59BB963F" w14:textId="7ED818C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4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C7FC223" w14:textId="1BE1C04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4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C4764A0" w14:textId="4FB9B80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5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5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79EC1288" w14:textId="22D5FCB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5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5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else</w:delText>
        </w:r>
      </w:del>
    </w:p>
    <w:p w14:paraId="708FE563" w14:textId="486A1DB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5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IsSolvable :=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B5FFC14" w14:textId="2A029FE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6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Matches.Destroy;</w:delText>
        </w:r>
      </w:del>
    </w:p>
    <w:p w14:paraId="0C566183" w14:textId="6B1707D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6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6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68E794B0" w14:textId="6D95061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6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6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else</w:delText>
        </w:r>
      </w:del>
    </w:p>
    <w:p w14:paraId="17400353" w14:textId="66B8CA1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7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IsSolvable :=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DCC4366" w14:textId="205A491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7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:= IsSolvable;</w:delText>
        </w:r>
      </w:del>
    </w:p>
    <w:p w14:paraId="70425507" w14:textId="3B502FA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7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BC4D77E" w14:textId="0E4012B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98BD09F" w14:textId="696FCFF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8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TEngine.Undo;</w:delText>
        </w:r>
      </w:del>
    </w:p>
    <w:p w14:paraId="53CF210D" w14:textId="0189ACD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8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8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4C33DFE4" w14:textId="584CCD0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8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8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8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PopMatch;</w:delText>
        </w:r>
      </w:del>
    </w:p>
    <w:p w14:paraId="7D210471" w14:textId="05700FF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8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8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9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6B4625A" w14:textId="372095D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9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12E07EB" w14:textId="38F7D1F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8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9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TEngine.InsertSorted(ATile: TTile);</w:delText>
        </w:r>
      </w:del>
    </w:p>
    <w:p w14:paraId="5DF2612A" w14:textId="163F253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9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8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89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36867B33" w14:textId="2C92626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8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0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i, Count: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0312AE4" w14:textId="06D4F2F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0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0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9476516" w14:textId="00B12E5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0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Count := FTiles.Count;</w:delText>
        </w:r>
      </w:del>
    </w:p>
    <w:p w14:paraId="22FDEB4A" w14:textId="040FB3A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1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23837C0" w14:textId="2D4A654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1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1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Count &lt;&gt;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41BF6743" w14:textId="6120055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1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1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while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(i &lt; Count)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and</w:delText>
        </w:r>
      </w:del>
    </w:p>
    <w:p w14:paraId="66E95D1E" w14:textId="4F8E0AF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1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1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(Compare(FTiles.Items[i].Position, ATile.Position) &gt;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21A62855" w14:textId="5020D7A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2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Inc(i);</w:delText>
        </w:r>
      </w:del>
    </w:p>
    <w:p w14:paraId="7E6615F3" w14:textId="16FE7A5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2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FTiles.Insert(i, ATile);</w:delText>
        </w:r>
      </w:del>
    </w:p>
    <w:p w14:paraId="2D64F9A6" w14:textId="5D9648D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2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5CA1E36" w14:textId="69751C6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5F5CD58" w14:textId="170D840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3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TEngine.IsSelectable(ATile: TTile):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1D366A3" w14:textId="7C8F18A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3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3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6615417F" w14:textId="70B150B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3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i, Count: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87E8D83" w14:textId="195F9FF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4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Selectable, BlockedLeft, BlockedRight: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A07B568" w14:textId="04889FC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4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4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4C70FF3" w14:textId="0ED0E2D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4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Selectable :=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3BBCDD2" w14:textId="5405F96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5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BlockedLeft :=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6D3C463" w14:textId="752B8A0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5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BlockedRight :=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521CE4C" w14:textId="38081E3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5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 :=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CF42CA1" w14:textId="2A7BFBD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6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Count := FTiles.Count;</w:delText>
        </w:r>
      </w:del>
    </w:p>
    <w:p w14:paraId="0E60C900" w14:textId="4CE6B63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6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6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(i &lt; Count)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and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Selectable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320BB46E" w14:textId="49EA116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6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6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0615B8FB" w14:textId="5C07AE3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6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6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((FTiles.Items[i].Position.Layer = ATile.Position.Layer +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and</w:delText>
        </w:r>
      </w:del>
    </w:p>
    <w:p w14:paraId="0A662092" w14:textId="27A79C3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7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7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(Abs(FTiles.Items[i].Position.X - ATile.Position.X) &lt;=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and</w:delText>
        </w:r>
      </w:del>
    </w:p>
    <w:p w14:paraId="0AFC3B0A" w14:textId="0B7CE3C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7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7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(Abs(FTiles.Items[i].Position.Y - ATile.Position.Y) &lt;=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09719261" w14:textId="513AEDB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7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7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65093900" w14:textId="6C06D55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8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Selectable :=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DDCA3D2" w14:textId="3309A84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8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8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04857B92" w14:textId="63D8719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8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8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8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else 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(FTiles.Items[i].Position.Layer = ATile.Position.Layer)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and</w:delText>
        </w:r>
      </w:del>
    </w:p>
    <w:p w14:paraId="0FE24012" w14:textId="3328C1D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8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8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9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(Abs(FTiles.Items[i].Position.Y - ATile.Position.Y) &lt;=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75C0B692" w14:textId="3DA0E6F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9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9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7D28FC8A" w14:textId="3F35F34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9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199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9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(FTiles.Items[i].Position.X - ATile.Position.X 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286D43ED" w14:textId="60A95CC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199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19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199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BlockedLeft :=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2D3B670" w14:textId="0465F93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0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00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0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(ATile.Position.X - FTiles.Items[i].Position.X =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0F0AAA47" w14:textId="6B987E2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0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0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05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BlockedRight :=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7331321" w14:textId="67A5FD0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0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0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Selectable :=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not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(BlockedLeft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and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BlockedRight);</w:delText>
        </w:r>
      </w:del>
    </w:p>
    <w:p w14:paraId="6D719F58" w14:textId="4794834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0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11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AFAE250" w14:textId="277CDB77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1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Inc(i);</w:delText>
        </w:r>
      </w:del>
    </w:p>
    <w:p w14:paraId="45C8EDE8" w14:textId="18D0283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1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85BA4C3" w14:textId="04A32E2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2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ATile.Selectable := Selectable;</w:delText>
        </w:r>
      </w:del>
    </w:p>
    <w:p w14:paraId="7ECCB19D" w14:textId="0B5B236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2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:= Selectable;</w:delText>
        </w:r>
      </w:del>
    </w:p>
    <w:p w14:paraId="0DC6E001" w14:textId="563C95E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2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18C4588" w14:textId="6D4E9188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2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D542A9B" w14:textId="6B959D5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3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TEngine.PopMatch;</w:delText>
        </w:r>
      </w:del>
    </w:p>
    <w:p w14:paraId="40F338A0" w14:textId="65C30F0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3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0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3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4DD0346E" w14:textId="0860503F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3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InsertSorted(FPreviousMoves.Pop);</w:delText>
        </w:r>
      </w:del>
    </w:p>
    <w:p w14:paraId="477845CA" w14:textId="71F3460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4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InsertSorted(FPreviousMoves.Pop);</w:delText>
        </w:r>
      </w:del>
    </w:p>
    <w:p w14:paraId="6C1A2A73" w14:textId="1CD306F0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4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FMovesLeft := FindMatches.Count;</w:delText>
        </w:r>
      </w:del>
    </w:p>
    <w:p w14:paraId="42DB7656" w14:textId="1FDC990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4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857A51E" w14:textId="6CE6D87C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56674F8" w14:textId="3BD2888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5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TEngine.PushMatch(AMatch: TMatch);</w:delText>
        </w:r>
      </w:del>
    </w:p>
    <w:p w14:paraId="56A23EB6" w14:textId="16CC1BC7" w:rsidR="004F56A5" w:rsidRPr="009D6A76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5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0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5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94CA62F" w14:textId="5DAC353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5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FPreviousMoves.Push(AMatch.T1);</w:delText>
        </w:r>
      </w:del>
    </w:p>
    <w:p w14:paraId="7C901949" w14:textId="3282E2F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6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FTiles.Remove(AMatch.T1);</w:delText>
        </w:r>
      </w:del>
    </w:p>
    <w:p w14:paraId="3F26F8E9" w14:textId="624AD37B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6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FPreviousMoves.Push(AMatch.T2);</w:delText>
        </w:r>
      </w:del>
    </w:p>
    <w:p w14:paraId="5527D1FE" w14:textId="6BA01223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6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6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FTiles.Remove(AMatch.T2);</w:delText>
        </w:r>
      </w:del>
    </w:p>
    <w:p w14:paraId="73AFE4D2" w14:textId="76E4BD9A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6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FMovesLeft := FindMatches.Count;</w:delText>
        </w:r>
      </w:del>
    </w:p>
    <w:p w14:paraId="3DEA4D8A" w14:textId="0A9856F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7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0AD8DB5" w14:textId="114D5172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D224C24" w14:textId="7C6B63E4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7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7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TEngine.RemovePair(ATile1, ATile2: TTile);</w:delText>
        </w:r>
      </w:del>
    </w:p>
    <w:p w14:paraId="27CFF6CB" w14:textId="3EE4173E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7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0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8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03B8B02" w14:textId="28727CC6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8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PushMatch(TMatch.Create(ATile1, ATile2));</w:delText>
        </w:r>
      </w:del>
    </w:p>
    <w:p w14:paraId="3750AD95" w14:textId="10187A4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8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D200FA9" w14:textId="16188B41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2059AC4" w14:textId="776AEB49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9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TEngine.ResetPreviousMoves;</w:delText>
        </w:r>
      </w:del>
    </w:p>
    <w:p w14:paraId="6C0F18E8" w14:textId="5BD1557D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9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0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9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A3B75F8" w14:textId="774A9B25" w:rsidR="004F56A5" w:rsidRPr="000C1F01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9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0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09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while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FPreviousMoves.Count &lt;&gt;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76295DF8" w14:textId="1064ED49" w:rsidR="004F56A5" w:rsidRPr="009D6A76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0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0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0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FPreviousMoves.Pop.Free;</w:delText>
        </w:r>
      </w:del>
    </w:p>
    <w:p w14:paraId="2C06D9BF" w14:textId="287A8819" w:rsidR="004F56A5" w:rsidRPr="009D6A76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DDC4889" w14:textId="7FC3EAD0" w:rsidR="004F56A5" w:rsidRPr="009D6A76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6D76293" w14:textId="14577C81" w:rsidR="004F56A5" w:rsidRPr="009D6A76" w:rsidDel="00A4290C" w:rsidRDefault="004F56A5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0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07" w:author="Maxim Vashkevich" w:date="2019-12-26T09:00:00Z">
          <w:pPr>
            <w:ind w:firstLine="0"/>
          </w:pPr>
        </w:pPrChange>
      </w:pPr>
      <w:del w:id="210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.</w:delText>
        </w:r>
      </w:del>
    </w:p>
    <w:p w14:paraId="3AD4977F" w14:textId="385B565E" w:rsidR="000C1F01" w:rsidRPr="009D6A76" w:rsidDel="00A4290C" w:rsidRDefault="000C1F01" w:rsidP="00A4290C">
      <w:pPr>
        <w:pStyle w:val="4"/>
        <w:rPr>
          <w:del w:id="2109" w:author="Maxim Vashkevich" w:date="2019-12-26T09:00:00Z"/>
        </w:rPr>
        <w:pPrChange w:id="2110" w:author="Maxim Vashkevich" w:date="2019-12-26T09:00:00Z">
          <w:pPr>
            <w:pStyle w:val="4"/>
          </w:pPr>
        </w:pPrChange>
      </w:pPr>
      <w:del w:id="2111" w:author="Maxim Vashkevich" w:date="2019-12-26T09:00:00Z">
        <w:r w:rsidRPr="009D6A76" w:rsidDel="00A4290C">
          <w:delText>Unit Tile</w:delText>
        </w:r>
        <w:r w:rsidR="004F56A5" w:rsidDel="00A4290C">
          <w:rPr>
            <w:lang w:val="ru-RU"/>
          </w:rPr>
          <w:delText>:</w:delText>
        </w:r>
      </w:del>
    </w:p>
    <w:p w14:paraId="08C4BA95" w14:textId="4AE97D3F" w:rsid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12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1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14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unit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Tile;</w:delText>
        </w:r>
      </w:del>
    </w:p>
    <w:p w14:paraId="7E3698A1" w14:textId="7A76BAD7" w:rsid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15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1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F8A42AA" w14:textId="37EACBF5" w:rsid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1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21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19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interface</w:delText>
        </w:r>
      </w:del>
    </w:p>
    <w:p w14:paraId="462C3612" w14:textId="459F479A" w:rsid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2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21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92320DD" w14:textId="05C33580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2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uses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System.Generics.Collections, Types;</w:delText>
        </w:r>
      </w:del>
    </w:p>
    <w:p w14:paraId="43B08D56" w14:textId="2CE81484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72AE7EB" w14:textId="5E67DB73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2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1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2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type</w:delText>
        </w:r>
      </w:del>
    </w:p>
    <w:p w14:paraId="74100DBE" w14:textId="218EC35A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32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TPositions = TList&lt;TPosition&gt;;</w:delText>
        </w:r>
      </w:del>
    </w:p>
    <w:p w14:paraId="26EC1707" w14:textId="7CE91494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A3C3BB0" w14:textId="4426B4ED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3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1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3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TTile =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class</w:delText>
        </w:r>
      </w:del>
    </w:p>
    <w:p w14:paraId="03CAA81B" w14:textId="1BF7B3A1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3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1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4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private</w:delText>
        </w:r>
      </w:del>
    </w:p>
    <w:p w14:paraId="109FCD22" w14:textId="68A08428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4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FSelectable: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D8D431A" w14:textId="016A21EF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4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FId: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Byte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F542DAA" w14:textId="5FA488B7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49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FPosition: TPosition;</w:delText>
        </w:r>
      </w:del>
    </w:p>
    <w:p w14:paraId="2B6897D8" w14:textId="3019BA64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52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GetKind: TTileKind;</w:delText>
        </w:r>
      </w:del>
    </w:p>
    <w:p w14:paraId="6695FF13" w14:textId="464226AF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55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SetPosition(Position: TPosition);</w:delText>
        </w:r>
      </w:del>
    </w:p>
    <w:p w14:paraId="2367724B" w14:textId="1CEDEA67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5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1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58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public</w:delText>
        </w:r>
      </w:del>
    </w:p>
    <w:p w14:paraId="52985A6C" w14:textId="05999554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6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Matches(ATile: TTile):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9D1BD66" w14:textId="6009279C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64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Kind: TTileKind read GetKind;</w:delText>
        </w:r>
      </w:del>
    </w:p>
    <w:p w14:paraId="3E5BB591" w14:textId="151FA636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67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Position: TPosition read FPosition write SetPosition;</w:delText>
        </w:r>
      </w:del>
    </w:p>
    <w:p w14:paraId="5F514867" w14:textId="44EFB948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70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Id: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Byte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read FId write FId;</w:delText>
        </w:r>
      </w:del>
    </w:p>
    <w:p w14:paraId="4C537142" w14:textId="2752179E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7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Selectable: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Boolean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read FSelectable write FSelectable;</w:delText>
        </w:r>
      </w:del>
    </w:p>
    <w:p w14:paraId="382CC2A6" w14:textId="2B3CF38D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76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83433B2" w14:textId="5C5828ED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5B001E3" w14:textId="3D26E3E0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7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1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8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7C455394" w14:textId="1800ED62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8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1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AA4472F" w14:textId="5E8D66C4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84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21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86" w:author="Maxim Vashkevich" w:date="2019-12-26T09:00:00Z">
        <w:r w:rsidRPr="000C1F01" w:rsidDel="00A4290C">
          <w:rPr>
            <w:rFonts w:ascii="Courier New" w:hAnsi="Courier New" w:cs="Courier New"/>
            <w:color w:val="008000"/>
            <w:sz w:val="16"/>
            <w:szCs w:val="16"/>
          </w:rPr>
          <w:delText>{ TTile }</w:delText>
        </w:r>
      </w:del>
    </w:p>
    <w:p w14:paraId="5B4B97A3" w14:textId="71AC4D09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87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21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E051F94" w14:textId="74C18AE9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9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TTile.GetKind: TTileKind;</w:delText>
        </w:r>
      </w:del>
    </w:p>
    <w:p w14:paraId="25996907" w14:textId="3FFB06DA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9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1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9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95EF98D" w14:textId="2F1E1D8B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9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1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19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FId &lt;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136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1B985F0E" w14:textId="0B7586D4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1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1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0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TTileKind(FId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</w:delText>
        </w:r>
      </w:del>
    </w:p>
    <w:p w14:paraId="3F8364D7" w14:textId="51B8BC88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0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2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03" w:author="Maxim Vashkevich" w:date="2019-12-26T09:00:00Z"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2EC07442" w14:textId="70376622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06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TTileKind(FId -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136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+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34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2838CDE3" w14:textId="37CAB8AE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09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63F4300" w14:textId="771BCFC3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3FA200E" w14:textId="0C872C70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1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TTile.Matches(ATile: TTile):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DAC96C0" w14:textId="38C06A14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1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2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1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311FF92D" w14:textId="4DA7F881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20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(ATile.FId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 = (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.FId </w:delText>
        </w:r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0C1F01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32A6FA61" w14:textId="41BFC0E1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23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AE03C92" w14:textId="74574DC1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7808502" w14:textId="6F02C5BA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28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TTile.SetPosition(Position: TPosition);</w:delText>
        </w:r>
      </w:del>
    </w:p>
    <w:p w14:paraId="387B5AA5" w14:textId="58685905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2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2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31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F513944" w14:textId="2A91A2F9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34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0C1F01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.FPosition := Position;</w:delText>
        </w:r>
      </w:del>
    </w:p>
    <w:p w14:paraId="1A0ED0EE" w14:textId="3C1299B5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37" w:author="Maxim Vashkevich" w:date="2019-12-26T09:00:00Z">
        <w:r w:rsidRPr="000C1F01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0C1F01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571EB3D" w14:textId="309F806F" w:rsidR="000C1F01" w:rsidRP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E5A6684" w14:textId="40CD8CE2" w:rsidR="000C1F01" w:rsidDel="00A4290C" w:rsidRDefault="000C1F01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40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241" w:author="Maxim Vashkevich" w:date="2019-12-26T09:00:00Z">
          <w:pPr>
            <w:ind w:firstLine="0"/>
          </w:pPr>
        </w:pPrChange>
      </w:pPr>
      <w:del w:id="2242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end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.</w:delText>
        </w:r>
      </w:del>
    </w:p>
    <w:p w14:paraId="2D1BAA40" w14:textId="1D9B3269" w:rsidR="000C1F01" w:rsidDel="00A4290C" w:rsidRDefault="000C1F01" w:rsidP="00A4290C">
      <w:pPr>
        <w:pStyle w:val="4"/>
        <w:rPr>
          <w:del w:id="2243" w:author="Maxim Vashkevich" w:date="2019-12-26T09:00:00Z"/>
        </w:rPr>
        <w:pPrChange w:id="2244" w:author="Maxim Vashkevich" w:date="2019-12-26T09:00:00Z">
          <w:pPr>
            <w:pStyle w:val="4"/>
          </w:pPr>
        </w:pPrChange>
      </w:pPr>
      <w:del w:id="2245" w:author="Maxim Vashkevich" w:date="2019-12-26T09:00:00Z">
        <w:r w:rsidDel="00A4290C">
          <w:delText>Unit Game</w:delText>
        </w:r>
        <w:r w:rsidR="004F56A5" w:rsidDel="00A4290C">
          <w:rPr>
            <w:lang w:val="ru-RU"/>
          </w:rPr>
          <w:delText>:</w:delText>
        </w:r>
      </w:del>
    </w:p>
    <w:p w14:paraId="768638DD" w14:textId="4D77FD47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46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2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48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unit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Game;</w:delText>
        </w:r>
      </w:del>
    </w:p>
    <w:p w14:paraId="1640790A" w14:textId="0F3C741F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49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2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27026C3" w14:textId="1D3F8F3F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5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22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53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interface</w:delText>
        </w:r>
      </w:del>
    </w:p>
    <w:p w14:paraId="638BCE2B" w14:textId="2A673064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5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22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57144D5" w14:textId="5C46B56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5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uses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Types, Engine, Tile, System.Generics.Collections;</w:delText>
        </w:r>
      </w:del>
    </w:p>
    <w:p w14:paraId="656A407F" w14:textId="1FA8FC2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8392CEB" w14:textId="30DDC9D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6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2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6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type</w:delText>
        </w:r>
      </w:del>
    </w:p>
    <w:p w14:paraId="047CF29D" w14:textId="1B4F470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6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6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TOnTimeChange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of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object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8743033" w14:textId="42F1B82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6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TOnTilesChange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of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object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C69F317" w14:textId="4E31F5E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79F75AB" w14:textId="714487C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7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2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7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TGame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class</w:delText>
        </w:r>
      </w:del>
    </w:p>
    <w:p w14:paraId="3B7229CA" w14:textId="6D1987C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7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2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7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private</w:delText>
        </w:r>
      </w:del>
    </w:p>
    <w:p w14:paraId="25BA1036" w14:textId="09C4E59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8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FTime: TTime;</w:delText>
        </w:r>
      </w:del>
    </w:p>
    <w:p w14:paraId="6E0CBBAF" w14:textId="61A9A8E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8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FOnTimeChange: TOnTimeChange;</w:delText>
        </w:r>
      </w:del>
    </w:p>
    <w:p w14:paraId="79892121" w14:textId="44C0885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8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FOnTilesChange: TOnTilesChange;</w:delText>
        </w:r>
      </w:del>
    </w:p>
    <w:p w14:paraId="1CC8F93C" w14:textId="293B722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8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FSelectedTile: TTile;</w:delText>
        </w:r>
      </w:del>
    </w:p>
    <w:p w14:paraId="650E2B37" w14:textId="6898433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9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FEngine: TEngine;</w:delText>
        </w:r>
      </w:del>
    </w:p>
    <w:p w14:paraId="6B9CD490" w14:textId="04A9A42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9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FCanClose: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A93949E" w14:textId="203B7CA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2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29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SetOnTimeChange(AEvent: TOnTimeChange);</w:delText>
        </w:r>
      </w:del>
    </w:p>
    <w:p w14:paraId="0AB9586E" w14:textId="16F5DA1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2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0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SetOnTilesChange(AEvent: TOnTilesChange);</w:delText>
        </w:r>
      </w:del>
    </w:p>
    <w:p w14:paraId="03821E26" w14:textId="1379840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SetSelectedTile(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ATile: TTile);</w:delText>
        </w:r>
      </w:del>
    </w:p>
    <w:p w14:paraId="31CB5566" w14:textId="38FF2C7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0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GetTiles: TTileArray;</w:delText>
        </w:r>
      </w:del>
    </w:p>
    <w:p w14:paraId="6097E95E" w14:textId="3073744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1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GetTilesLeft: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EE0A7A5" w14:textId="24DAF63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1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1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GetMovesLeft: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B8C3F61" w14:textId="3247C7C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1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3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1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public</w:delText>
        </w:r>
      </w:del>
    </w:p>
    <w:p w14:paraId="5E684F4B" w14:textId="3197487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1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HasWon: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2B6CF07" w14:textId="23C3314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2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HasNoTurns: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A313722" w14:textId="751FB26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2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Mix;</w:delText>
        </w:r>
      </w:del>
    </w:p>
    <w:p w14:paraId="6D1CC2EE" w14:textId="27327C8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2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Create(LayoutKind: TLayoutKind);</w:delText>
        </w:r>
      </w:del>
    </w:p>
    <w:p w14:paraId="036F0B6B" w14:textId="1FC6DF1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3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SelectedTile: TTile read FSelectedTile write SetSelectedTile;</w:delText>
        </w:r>
      </w:del>
    </w:p>
    <w:p w14:paraId="5615AB29" w14:textId="2806824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3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UpdateTime;</w:delText>
        </w:r>
      </w:del>
    </w:p>
    <w:p w14:paraId="185432F1" w14:textId="4C654BB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3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Undo;</w:delText>
        </w:r>
      </w:del>
    </w:p>
    <w:p w14:paraId="7133025E" w14:textId="779EF1D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4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GetTileByID(I: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): TTile;</w:delText>
        </w:r>
      </w:del>
    </w:p>
    <w:p w14:paraId="4CEEC08A" w14:textId="167D66B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4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CanUndo: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E5D59A7" w14:textId="6418B12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4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MovesLeft: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Integer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read GetMovesLeft;</w:delText>
        </w:r>
      </w:del>
    </w:p>
    <w:p w14:paraId="5E454E9B" w14:textId="1C9ADF1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4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TilesLeft: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Integer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read GetTilesLeft;</w:delText>
        </w:r>
      </w:del>
    </w:p>
    <w:p w14:paraId="23E582BA" w14:textId="6B84900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5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Time: TTime read FTime;</w:delText>
        </w:r>
      </w:del>
    </w:p>
    <w:p w14:paraId="36D4DB0F" w14:textId="331EAA9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5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Tiles: TTileArray read GetTiles;</w:delText>
        </w:r>
      </w:del>
    </w:p>
    <w:p w14:paraId="1EE49EDA" w14:textId="2A817F9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5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OnTimeChange: TOnTimeChange read FOnTimeChange</w:delText>
        </w:r>
      </w:del>
    </w:p>
    <w:p w14:paraId="43AEC0DA" w14:textId="4508DEB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6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write SetOnTimeChange;</w:delText>
        </w:r>
      </w:del>
    </w:p>
    <w:p w14:paraId="222932C1" w14:textId="2C69F5B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6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property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OnTilesChange: TOnTilesChange read FOnTilesChange</w:delText>
        </w:r>
      </w:del>
    </w:p>
    <w:p w14:paraId="218CDB80" w14:textId="78036C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6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write SetOnTilesChange;</w:delText>
        </w:r>
      </w:del>
    </w:p>
    <w:p w14:paraId="33CD789F" w14:textId="1554E0A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7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destructor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Destroy;</w:delText>
        </w:r>
      </w:del>
    </w:p>
    <w:p w14:paraId="6C992B4C" w14:textId="353C5F8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7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B1F0403" w14:textId="6829875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FE9B53D" w14:textId="1C39475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7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3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7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43DAD04F" w14:textId="5C733D7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7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3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C7636F3" w14:textId="4ACB4FA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8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uses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System.DateUtils;</w:delText>
        </w:r>
      </w:del>
    </w:p>
    <w:p w14:paraId="1E26D05C" w14:textId="74BBC6E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2142938" w14:textId="62CA9B2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86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23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88" w:author="Maxim Vashkevich" w:date="2019-12-26T09:00:00Z"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{ TGame }</w:delText>
        </w:r>
      </w:del>
    </w:p>
    <w:p w14:paraId="6A7E3457" w14:textId="11B018F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89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23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6AAD622" w14:textId="0A1228F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9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3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9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TGame.Undo;</w:delText>
        </w:r>
      </w:del>
    </w:p>
    <w:p w14:paraId="62E598BC" w14:textId="75BA462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9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39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9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D2161F4" w14:textId="6B9CE25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39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3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39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FEngine.CanUndo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24B79892" w14:textId="5CAC03A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0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0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0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FEngine.Undo;</w:delText>
        </w:r>
      </w:del>
    </w:p>
    <w:p w14:paraId="3264E518" w14:textId="0E9A164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0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0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0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3B58B34" w14:textId="4855323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0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6AA40A7" w14:textId="2863F65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1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TGame.CanUndo: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C7F1CB0" w14:textId="1DEE41A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1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4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1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37C537F" w14:textId="61D0836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1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1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:= FEngine.CanUndo;</w:delText>
        </w:r>
      </w:del>
    </w:p>
    <w:p w14:paraId="539BF485" w14:textId="51AD0C4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1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10073CD" w14:textId="76BC4CD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9673F03" w14:textId="1FD2CE9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2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TGame.Create(LayoutKind: TLayoutKind);</w:delText>
        </w:r>
      </w:del>
    </w:p>
    <w:p w14:paraId="78E93120" w14:textId="754C3EA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2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4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2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50E8D11" w14:textId="24D7A30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3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FEngine := TEngine.Create(Layouts[LayoutKind]);</w:delText>
        </w:r>
      </w:del>
    </w:p>
    <w:p w14:paraId="3A468324" w14:textId="683577F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3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E21DE3C" w14:textId="6648B59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4577BB0" w14:textId="6E049C5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3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destructor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TGame.Destroy;</w:delText>
        </w:r>
      </w:del>
    </w:p>
    <w:p w14:paraId="1B30EB40" w14:textId="41EE6F7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3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4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4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3EBDC7B3" w14:textId="0AA5B81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4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FEngine.Destroy;</w:delText>
        </w:r>
      </w:del>
    </w:p>
    <w:p w14:paraId="11A2E284" w14:textId="38CCCDF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4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0D8962E" w14:textId="2405B44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4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0062D58" w14:textId="36CF3AD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5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TGame.GetMovesLeft: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8063927" w14:textId="47104DF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5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4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5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1CB38C6" w14:textId="4AAF3C3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5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:= FEngine.MovesLeft;</w:delText>
        </w:r>
      </w:del>
    </w:p>
    <w:p w14:paraId="1C4E06DA" w14:textId="6A41873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6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8699177" w14:textId="6EEE71B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4FE6BE2" w14:textId="48A0C58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6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6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TGame.GetTileByID(I: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): TTile;</w:delText>
        </w:r>
      </w:del>
    </w:p>
    <w:p w14:paraId="2F7D7513" w14:textId="5AC7A93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6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4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6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B0127AD" w14:textId="35A556C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7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:= FEngine.GetTileByID(I);</w:delText>
        </w:r>
      </w:del>
    </w:p>
    <w:p w14:paraId="765C0684" w14:textId="39380A6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7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372DABB" w14:textId="35F4B1E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83E1D9D" w14:textId="0A7089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8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TGame.GetTiles: TTileArray;</w:delText>
        </w:r>
      </w:del>
    </w:p>
    <w:p w14:paraId="7202D62A" w14:textId="1A64ED6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8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4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8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1DF0A0F" w14:textId="00F67B2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:= FEngine.Tiles;</w:delText>
        </w:r>
      </w:del>
    </w:p>
    <w:p w14:paraId="1491C495" w14:textId="3CE312F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8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72F4798" w14:textId="6E5BDFB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BDA664A" w14:textId="1F1E8F5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9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TGame.GetTilesLeft: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492F714" w14:textId="726D7EA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9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4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49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451D9E12" w14:textId="60780E0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4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4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:= FEngine.TilesLeft;</w:delText>
        </w:r>
      </w:del>
    </w:p>
    <w:p w14:paraId="1C45F048" w14:textId="2AB7F0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21FC888" w14:textId="6D91E35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85CE318" w14:textId="6B454A4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0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0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TGame.HasNoTurns: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E80F9D0" w14:textId="5C3FA1A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0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1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34FCA88F" w14:textId="184AB68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1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MovesLeft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BDB4380" w14:textId="0D981CF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1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5B95F45" w14:textId="1F9B6D3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3887E68" w14:textId="589619C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2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TGame.HasWon: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666394B" w14:textId="1168976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2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2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AB0C018" w14:textId="58149BC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2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TilesLeft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9C64E5C" w14:textId="68CD3AA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3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7B8D9A4" w14:textId="244F738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9824797" w14:textId="336AD24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3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TGame.Mix;</w:delText>
        </w:r>
      </w:del>
    </w:p>
    <w:p w14:paraId="56012B9E" w14:textId="2411807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3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3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5F33C58" w14:textId="2ABDF0F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4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FEngine.MixRemaining;</w:delText>
        </w:r>
      </w:del>
    </w:p>
    <w:p w14:paraId="5F5EBDAE" w14:textId="02D4D6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4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4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Assigned(FOnTilesChange)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509FA183" w14:textId="15689D0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4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FOnTilesChange;</w:delText>
        </w:r>
      </w:del>
    </w:p>
    <w:p w14:paraId="17040E9C" w14:textId="31E1A00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5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1B13F5B" w14:textId="37C4F6A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7D840E0" w14:textId="4C980CC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5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5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TGame.SetOnTilesChange(AEvent: TOnTilesChange);</w:delText>
        </w:r>
      </w:del>
    </w:p>
    <w:p w14:paraId="1E3DC1C5" w14:textId="002F20F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5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5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423F67BA" w14:textId="042BF36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6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FOnTilesChange := AEvent;</w:delText>
        </w:r>
      </w:del>
    </w:p>
    <w:p w14:paraId="157B1726" w14:textId="0C5DFEC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6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E33D8B5" w14:textId="0D03618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60D71AC" w14:textId="63A0FC4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7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TGame.SetSelectedTile(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ATile: TTile);</w:delText>
        </w:r>
      </w:del>
    </w:p>
    <w:p w14:paraId="1CCE85C4" w14:textId="31FBAD2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7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7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39EE5F1C" w14:textId="2353091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7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7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ATile 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nil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08C383C6" w14:textId="43911DD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7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7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4FA30B29" w14:textId="4C9A878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8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8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FSelectedTile &lt;&gt;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nil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3CF001A1" w14:textId="5F4F21E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8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8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5E7B603E" w14:textId="270486E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8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FSelectedTile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nil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E2813CC" w14:textId="3FB2BBA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5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9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28C5AD1" w14:textId="75075F2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9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9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7D84D85E" w14:textId="36DA04E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9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59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else</w:delText>
        </w:r>
      </w:del>
    </w:p>
    <w:p w14:paraId="6C6D832F" w14:textId="64FAF28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59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5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404E97C9" w14:textId="68FD98A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0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FEngine.IsSelectable(ATile)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2221E1A6" w14:textId="63D58D4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0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0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08DA58CD" w14:textId="2BDF833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0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0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FSelectedTile 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nil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3B8D6C7E" w14:textId="38BA853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1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1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begin</w:delText>
        </w:r>
      </w:del>
    </w:p>
    <w:p w14:paraId="3B87E435" w14:textId="674B42F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1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FSelectedTile := ATile;</w:delText>
        </w:r>
      </w:del>
    </w:p>
    <w:p w14:paraId="674A9533" w14:textId="2C0970D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1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334ABE76" w14:textId="374DDFA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1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2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else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ATile &lt;&gt; FSelectedTile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55799526" w14:textId="41891D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2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2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begin</w:delText>
        </w:r>
      </w:del>
    </w:p>
    <w:p w14:paraId="345BBC4E" w14:textId="6A2E856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2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2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FSelectedTile.Matches(ATile)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3E53CC96" w14:textId="15C1ACF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2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3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begin</w:delText>
        </w:r>
      </w:del>
    </w:p>
    <w:p w14:paraId="2FDC5E93" w14:textId="2986C7D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3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FEngine.RemovePair(FSelectedTile, ATile);</w:delText>
        </w:r>
      </w:del>
    </w:p>
    <w:p w14:paraId="3424FD34" w14:textId="14696EE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3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FSelectedTile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nil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A127887" w14:textId="3D8FCE6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3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3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Assigned(FOnTilesChange)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01A69535" w14:textId="7760C88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4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FOnTilesChange;</w:delText>
        </w:r>
      </w:del>
    </w:p>
    <w:p w14:paraId="6EB6D4A3" w14:textId="4A67A6E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4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4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77086EDE" w14:textId="0579E19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4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4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else</w:delText>
        </w:r>
      </w:del>
    </w:p>
    <w:p w14:paraId="1992378E" w14:textId="2FD09EF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4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5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begin</w:delText>
        </w:r>
      </w:del>
    </w:p>
    <w:p w14:paraId="196A14A3" w14:textId="3842AEF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5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FSelectedTile := ATile;</w:delText>
        </w:r>
      </w:del>
    </w:p>
    <w:p w14:paraId="15A660B9" w14:textId="3BBCCBE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5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AD952D4" w14:textId="4FC3283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5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6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6E4B5CA4" w14:textId="0CE9D41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6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6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else</w:delText>
        </w:r>
      </w:del>
    </w:p>
    <w:p w14:paraId="5C2DE04F" w14:textId="017A4C9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6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6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begin</w:delText>
        </w:r>
      </w:del>
    </w:p>
    <w:p w14:paraId="670323B8" w14:textId="1E43501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6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FSelectedTile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nil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E7E2EB2" w14:textId="3934CADC" w:rsidR="009D6A76" w:rsidRPr="00D91258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7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D91258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D91258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9D24F3C" w14:textId="5EB1F0CF" w:rsidR="009D6A76" w:rsidRPr="00D91258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7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75" w:author="Maxim Vashkevich" w:date="2019-12-26T09:00:00Z">
        <w:r w:rsidRPr="00D91258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D91258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24369248" w14:textId="642D6EC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78" w:author="Maxim Vashkevich" w:date="2019-12-26T09:00:00Z">
        <w:r w:rsidRPr="00D91258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C9693B2" w14:textId="6AA3B4B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8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7ACEEB4" w14:textId="2557C26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8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04E3D77" w14:textId="16149DA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TGame.SetOnTimeChange(AEvent: TOnTimeChange);</w:delText>
        </w:r>
      </w:del>
    </w:p>
    <w:p w14:paraId="3498E269" w14:textId="2FF0FBA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8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6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8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832AA5D" w14:textId="56EEF77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FOnTimeChange := AEvent;</w:delText>
        </w:r>
      </w:del>
    </w:p>
    <w:p w14:paraId="7ABE91EA" w14:textId="1741D72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6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BF0BFEE" w14:textId="53E6D9B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E000C76" w14:textId="4D968A4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6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6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TGame.UpdateTime;</w:delText>
        </w:r>
      </w:del>
    </w:p>
    <w:p w14:paraId="42EB0693" w14:textId="2342D43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0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7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4D680AF8" w14:textId="4937B92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0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FTime := IncSecond(FTime,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2B79B692" w14:textId="66617BF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0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7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0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Assigned(FOnTimeChange)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775DB6C8" w14:textId="631E3703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10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7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1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FOnTimeChange;</w:delText>
        </w:r>
      </w:del>
    </w:p>
    <w:p w14:paraId="613A1C40" w14:textId="1428358C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13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7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15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end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;</w:delText>
        </w:r>
      </w:del>
    </w:p>
    <w:p w14:paraId="0D5ABE5C" w14:textId="659AFDDF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16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7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95F19FE" w14:textId="28E5DF9E" w:rsidR="000C1F01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18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719" w:author="Maxim Vashkevich" w:date="2019-12-26T09:00:00Z">
          <w:pPr>
            <w:ind w:firstLine="0"/>
          </w:pPr>
        </w:pPrChange>
      </w:pPr>
      <w:del w:id="2720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end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.</w:delText>
        </w:r>
      </w:del>
    </w:p>
    <w:p w14:paraId="238EACEF" w14:textId="1FD1E59C" w:rsidR="009D6A76" w:rsidDel="00A4290C" w:rsidRDefault="009D6A76" w:rsidP="00A4290C">
      <w:pPr>
        <w:pStyle w:val="4"/>
        <w:rPr>
          <w:del w:id="2721" w:author="Maxim Vashkevich" w:date="2019-12-26T09:00:00Z"/>
        </w:rPr>
        <w:pPrChange w:id="2722" w:author="Maxim Vashkevich" w:date="2019-12-26T09:00:00Z">
          <w:pPr>
            <w:pStyle w:val="4"/>
          </w:pPr>
        </w:pPrChange>
      </w:pPr>
      <w:del w:id="2723" w:author="Maxim Vashkevich" w:date="2019-12-26T09:00:00Z">
        <w:r w:rsidDel="00A4290C">
          <w:delText>Unit Types</w:delText>
        </w:r>
        <w:r w:rsidR="004F56A5" w:rsidDel="00A4290C">
          <w:rPr>
            <w:lang w:val="ru-RU"/>
          </w:rPr>
          <w:delText>:</w:delText>
        </w:r>
      </w:del>
    </w:p>
    <w:p w14:paraId="6B854008" w14:textId="23B7FE4B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24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7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26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unit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Types;</w:delText>
        </w:r>
      </w:del>
    </w:p>
    <w:p w14:paraId="71F67654" w14:textId="64A335E5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27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7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726656F" w14:textId="64578A4D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2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27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31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interface</w:delText>
        </w:r>
      </w:del>
    </w:p>
    <w:p w14:paraId="370E22F9" w14:textId="0D618C55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3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27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4608785" w14:textId="374F29AD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34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7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36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uses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System.SysUtils;</w:delText>
        </w:r>
      </w:del>
    </w:p>
    <w:p w14:paraId="763BC3B8" w14:textId="72FE9A4D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37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27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DD051D7" w14:textId="2C726E9D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3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27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41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type</w:delText>
        </w:r>
      </w:del>
    </w:p>
    <w:p w14:paraId="6BE0A9CD" w14:textId="503526B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4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TTileKind = (Dot1, Dot2, Dot3, Dot4, Dot5, Dot6, Dot7, Dot8, Dot9, Bamboo1,</w:delText>
        </w:r>
      </w:del>
    </w:p>
    <w:p w14:paraId="24DF11B0" w14:textId="221BEF9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4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Bamboo2, Bamboo3, Bamboo4, Bamboo5, Bamboo6, Bamboo7, Bamboo8, Bamboo9,</w:delText>
        </w:r>
      </w:del>
    </w:p>
    <w:p w14:paraId="1CB65C4A" w14:textId="24C2250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4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5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Character1, Character2, Character3, Character4, Character5, Character6,</w:delText>
        </w:r>
      </w:del>
    </w:p>
    <w:p w14:paraId="1AFF4413" w14:textId="4714575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5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5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Character7, Character8, Character9, WindNorth, WindWest, WindSouth,</w:delText>
        </w:r>
      </w:del>
    </w:p>
    <w:p w14:paraId="4DE3416D" w14:textId="033A7D5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5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5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WindEast, DragonRed, DragonGreen, DragonWhite, SeasonSpring,</w:delText>
        </w:r>
      </w:del>
    </w:p>
    <w:p w14:paraId="2251D91A" w14:textId="75E6B53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5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5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SeasonSummer, SeasonAutumn, SeasonWinter, FlowerPlum, FlowerOrchid,</w:delText>
        </w:r>
      </w:del>
    </w:p>
    <w:p w14:paraId="39028081" w14:textId="2EC3C81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6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FlowerChrysanthemum, FlowerBamboo);</w:delText>
        </w:r>
      </w:del>
    </w:p>
    <w:p w14:paraId="3008A856" w14:textId="27DF1C1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72EAC0E" w14:textId="5601457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6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7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6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TPosition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record</w:delText>
        </w:r>
      </w:del>
    </w:p>
    <w:p w14:paraId="348B737F" w14:textId="274FC3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7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X, Y, Layer: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Byte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4DAA3E1" w14:textId="514F8AB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7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7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7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public</w:delText>
        </w:r>
      </w:del>
    </w:p>
    <w:p w14:paraId="32CDD94A" w14:textId="5DDBB04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7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Create(X, Y, Layer: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Byte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1E15AA9A" w14:textId="451803F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7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03E8AB2" w14:textId="455DE0B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A5BA3B5" w14:textId="1B74505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8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8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TPosCoords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[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..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of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Byte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8A436CF" w14:textId="583B89E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8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8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8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TLayoutKind = (tlTurtle, tlTriPeaks, tlCastle);</w:delText>
        </w:r>
      </w:del>
    </w:p>
    <w:p w14:paraId="7ED79E27" w14:textId="7F262A6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8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8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0DB4125" w14:textId="7B10240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9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7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9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TLayout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record</w:delText>
        </w:r>
      </w:del>
    </w:p>
    <w:p w14:paraId="665EEF66" w14:textId="7E0E42C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Positions: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of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TPosition;</w:delText>
        </w:r>
      </w:del>
    </w:p>
    <w:p w14:paraId="6312F66B" w14:textId="14E8EEA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7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79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Name: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string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98442F5" w14:textId="01A5B1C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7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0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Width, Height, Layers: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Byte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20993EA" w14:textId="0264C34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47C227F" w14:textId="6EA3632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944153C" w14:textId="7DB58B7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0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28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0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const</w:delText>
        </w:r>
      </w:del>
    </w:p>
    <w:p w14:paraId="43EF9A5B" w14:textId="0CE43A7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1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TurtlePositions: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[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..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TPosCoords = ((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5A015CC4" w14:textId="31F0A97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01509E87" w14:textId="029D5A3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0CDE53EC" w14:textId="1CDA51A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1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2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8464506" w14:textId="685934E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2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AD2D6AD" w14:textId="3C5AC71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2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158284C4" w14:textId="1CC9E32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3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B2C057B" w14:textId="13C1355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72DB14F3" w14:textId="4C6C3F0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3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59BFA33D" w14:textId="0288F19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3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7E649D5" w14:textId="31F85C3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4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8AB2EB8" w14:textId="4043544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4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4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6A2C277A" w14:textId="015C53F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4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AF35CF8" w14:textId="73CDB86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5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5427448" w14:textId="6110A3C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5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0173AE00" w14:textId="04BE399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5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DE6E02F" w14:textId="22000E9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6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D334F08" w14:textId="59C05FB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6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46BB0B0" w14:textId="39F5889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6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6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52660E0D" w14:textId="3AD2053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6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035F8D1" w14:textId="0C77D76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7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1973994" w14:textId="250DE2B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7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1889977" w14:textId="1D98242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7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07434A3" w14:textId="09F2CA6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8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751412D9" w14:textId="5C4158F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8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8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1E241388" w14:textId="19E1E66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8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8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8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690E1641" w14:textId="7F7456E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8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8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9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));</w:delText>
        </w:r>
      </w:del>
    </w:p>
    <w:p w14:paraId="5C78B140" w14:textId="66974A8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9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9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TriPeaksPositions: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[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..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TPosCoords = ((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1D34C4D6" w14:textId="398F2C4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9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9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9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0C6FFE64" w14:textId="3BEACFC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89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8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89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F7F0218" w14:textId="7D47340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0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0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0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06801C4D" w14:textId="0E9C628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0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0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0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7BCA77AE" w14:textId="6E58713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0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0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15E59E1" w14:textId="4B9352A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0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1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BAAD665" w14:textId="5F191DF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1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3EFA960" w14:textId="6D0B1DE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1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C4182B2" w14:textId="05DC84B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2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83FB0B2" w14:textId="103ED76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2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7E6A61D2" w14:textId="3C00C0B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2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5237A83A" w14:textId="72E2596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2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2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C3DAB7D" w14:textId="1B1DB52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3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4E89BE6" w14:textId="2D2EBAD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3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0AB196F5" w14:textId="31FFE10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3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59F8E4A8" w14:textId="27E3AB5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4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C68EEF4" w14:textId="5F95EA3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4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0A3CC07" w14:textId="70E1093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4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6D6E3A9" w14:textId="61F7E0E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4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5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CE8B04C" w14:textId="655807B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5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5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5C02EA6" w14:textId="7C1899E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5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5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));</w:delText>
        </w:r>
      </w:del>
    </w:p>
    <w:p w14:paraId="78CA6460" w14:textId="0B1DDE8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5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5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CastlePositions: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[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..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TPosCoords = ((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0779C16C" w14:textId="53C011A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6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64FDFA2A" w14:textId="4E9A43E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6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7E73045B" w14:textId="56E2E46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6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1D7B14DE" w14:textId="18378B8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6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7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15DC3B3A" w14:textId="6F7F120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7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7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CD8EAD9" w14:textId="082C060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7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7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68B66B4F" w14:textId="7B0F521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8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93FA5CB" w14:textId="1A45859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8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59C82C65" w14:textId="3838404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8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6F5BFBC0" w14:textId="37A2EEB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8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6D5E585" w14:textId="285B813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9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6D2E107" w14:textId="066E48F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9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30FAED9" w14:textId="05C2A30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29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299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BB3847D" w14:textId="03B202E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29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0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20EE7818" w14:textId="1496BD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7781EB89" w14:textId="6D8D827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0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E35D729" w14:textId="06D9F74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1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028C2B6C" w14:textId="009E7AF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1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1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566A7472" w14:textId="39318F3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1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1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4D022BAE" w14:textId="4C8A605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1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6752A320" w14:textId="441313E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2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6848F88F" w14:textId="015D2F4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2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52748268" w14:textId="580E249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2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5ABB9E4E" w14:textId="057F7C6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3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6AB4FDF6" w14:textId="66CBB2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3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</w:delText>
        </w:r>
      </w:del>
    </w:p>
    <w:p w14:paraId="3C7FA839" w14:textId="415933F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3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));</w:delText>
        </w:r>
      </w:del>
    </w:p>
    <w:p w14:paraId="08657517" w14:textId="162A76A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749B9CA" w14:textId="7617985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4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0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4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22694A55" w14:textId="2A18D7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4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4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Layouts: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[TLayoutKind]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TLayout;</w:delText>
        </w:r>
      </w:del>
    </w:p>
    <w:p w14:paraId="3C557173" w14:textId="160FD07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4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FFormatSettings: TFormatSettings;</w:delText>
        </w:r>
      </w:del>
    </w:p>
    <w:p w14:paraId="34EE2910" w14:textId="77BD614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FAA0DF3" w14:textId="374B0C1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5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0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5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29E5F387" w14:textId="551C641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5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0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5BC4A1F" w14:textId="3D39937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56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30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58" w:author="Maxim Vashkevich" w:date="2019-12-26T09:00:00Z"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{ TPosition }</w:delText>
        </w:r>
      </w:del>
    </w:p>
    <w:p w14:paraId="53747D6C" w14:textId="64DBEBE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59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30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6FC834F" w14:textId="7D7398A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6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TPosition.Create(X, Y, Layer: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Byte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104636D5" w14:textId="56B4426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6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0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6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0B247A4" w14:textId="162D3B4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6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.X := X;</w:delText>
        </w:r>
      </w:del>
    </w:p>
    <w:p w14:paraId="02735C9D" w14:textId="0C3F92F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7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.Y := Y;</w:delText>
        </w:r>
      </w:del>
    </w:p>
    <w:p w14:paraId="1EB4943B" w14:textId="36E351A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7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.Layer := Layer;</w:delText>
        </w:r>
      </w:del>
    </w:p>
    <w:p w14:paraId="10A760D3" w14:textId="609567C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7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03A2A6A" w14:textId="5EBA57D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279DAFB" w14:textId="06F5CDB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8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InitLayouts;</w:delText>
        </w:r>
      </w:del>
    </w:p>
    <w:p w14:paraId="27D2AB0D" w14:textId="1EE1699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8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0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57F8C7BF" w14:textId="4F19108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0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8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E13C2CC" w14:textId="0F9B4EF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9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0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7251933" w14:textId="65D05E4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9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0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with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Layouts[tlTurtle]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45449491" w14:textId="05BDAF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9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0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09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73044CC0" w14:textId="4AA6351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0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0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Name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'Turtle'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70145EF" w14:textId="65F8B22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Width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6E48FC1" w14:textId="259FDA4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0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Height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96BC638" w14:textId="76AAD50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1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Layers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6A0036C" w14:textId="2BD7C3A6" w:rsidR="009D6A76" w:rsidRPr="009D6A76" w:rsidDel="00A4290C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rPr>
          <w:del w:id="3111" w:author="Maxim Vashkevich" w:date="2019-12-26T09:00:00Z"/>
        </w:rPr>
        <w:pPrChange w:id="3112" w:author="Maxim Vashkevich" w:date="2019-12-26T09:00:00Z">
          <w:pPr>
            <w:pStyle w:val="aff1"/>
          </w:pPr>
        </w:pPrChange>
      </w:pPr>
      <w:del w:id="3113" w:author="Maxim Vashkevich" w:date="2019-12-26T09:00:00Z">
        <w:r w:rsidRPr="009D6A76" w:rsidDel="00A4290C">
          <w:delText xml:space="preserve">        SetLength(Positions, </w:delText>
        </w:r>
        <w:r w:rsidRPr="009D6A76" w:rsidDel="00A4290C">
          <w:rPr>
            <w:color w:val="006400"/>
          </w:rPr>
          <w:delText>144</w:delText>
        </w:r>
        <w:r w:rsidRPr="009D6A76" w:rsidDel="00A4290C">
          <w:delText>);</w:delText>
        </w:r>
      </w:del>
    </w:p>
    <w:p w14:paraId="53B01F19" w14:textId="4828EB84" w:rsidR="009D6A76" w:rsidRPr="009D6A76" w:rsidDel="00A4290C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rPr>
          <w:del w:id="3114" w:author="Maxim Vashkevich" w:date="2019-12-26T09:00:00Z"/>
          <w:b/>
          <w:bCs/>
        </w:rPr>
        <w:pPrChange w:id="3115" w:author="Maxim Vashkevich" w:date="2019-12-26T09:00:00Z">
          <w:pPr>
            <w:pStyle w:val="aff1"/>
          </w:pPr>
        </w:pPrChange>
      </w:pPr>
      <w:del w:id="3116" w:author="Maxim Vashkevich" w:date="2019-12-26T09:00:00Z">
        <w:r w:rsidRPr="009D6A76" w:rsidDel="00A4290C">
          <w:delText xml:space="preserve">        </w:delText>
        </w:r>
        <w:r w:rsidRPr="009D6A76" w:rsidDel="00A4290C">
          <w:rPr>
            <w:b/>
            <w:bCs/>
          </w:rPr>
          <w:delText xml:space="preserve">for </w:delText>
        </w:r>
        <w:r w:rsidRPr="009D6A76" w:rsidDel="00A4290C">
          <w:delText xml:space="preserve">I := </w:delText>
        </w:r>
        <w:r w:rsidRPr="009D6A76" w:rsidDel="00A4290C">
          <w:rPr>
            <w:color w:val="006400"/>
          </w:rPr>
          <w:delText xml:space="preserve">1 </w:delText>
        </w:r>
        <w:r w:rsidRPr="009D6A76" w:rsidDel="00A4290C">
          <w:rPr>
            <w:b/>
            <w:bCs/>
          </w:rPr>
          <w:delText xml:space="preserve">to </w:delText>
        </w:r>
        <w:r w:rsidRPr="009D6A76" w:rsidDel="00A4290C">
          <w:delText xml:space="preserve">High(TurtlePositions) </w:delText>
        </w:r>
        <w:r w:rsidRPr="009D6A76" w:rsidDel="00A4290C">
          <w:rPr>
            <w:b/>
            <w:bCs/>
          </w:rPr>
          <w:delText>do</w:delText>
        </w:r>
      </w:del>
    </w:p>
    <w:p w14:paraId="26A5EC42" w14:textId="23FB4C94" w:rsidR="009D6A76" w:rsidRPr="009D6A76" w:rsidDel="00A4290C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rPr>
          <w:del w:id="3117" w:author="Maxim Vashkevich" w:date="2019-12-26T09:00:00Z"/>
        </w:rPr>
        <w:pPrChange w:id="3118" w:author="Maxim Vashkevich" w:date="2019-12-26T09:00:00Z">
          <w:pPr>
            <w:pStyle w:val="aff1"/>
          </w:pPr>
        </w:pPrChange>
      </w:pPr>
      <w:del w:id="3119" w:author="Maxim Vashkevich" w:date="2019-12-26T09:00:00Z">
        <w:r w:rsidRPr="009D6A76" w:rsidDel="00A4290C">
          <w:rPr>
            <w:b/>
            <w:bCs/>
          </w:rPr>
          <w:delText xml:space="preserve">            </w:delText>
        </w:r>
        <w:r w:rsidRPr="009D6A76" w:rsidDel="00A4290C">
          <w:delText xml:space="preserve">Positions[I - </w:delText>
        </w:r>
        <w:r w:rsidRPr="009D6A76" w:rsidDel="00A4290C">
          <w:rPr>
            <w:color w:val="006400"/>
          </w:rPr>
          <w:delText>1</w:delText>
        </w:r>
        <w:r w:rsidRPr="009D6A76" w:rsidDel="00A4290C">
          <w:delText xml:space="preserve">] := TPosition.Create(TurtlePositions[I, </w:delText>
        </w:r>
        <w:r w:rsidRPr="009D6A76" w:rsidDel="00A4290C">
          <w:rPr>
            <w:color w:val="006400"/>
          </w:rPr>
          <w:delText>0</w:delText>
        </w:r>
        <w:r w:rsidRPr="009D6A76" w:rsidDel="00A4290C">
          <w:delText>],</w:delText>
        </w:r>
      </w:del>
    </w:p>
    <w:p w14:paraId="46656237" w14:textId="7887D27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2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TurtlePositions[I,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], TurtlePositions[I,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]);</w:delText>
        </w:r>
      </w:del>
    </w:p>
    <w:p w14:paraId="3A75A156" w14:textId="76EDA51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2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DBB3369" w14:textId="58C5B63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2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1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2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with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Layouts[tlTriPeaks]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21B034D0" w14:textId="33EC055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2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1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3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7FE6D817" w14:textId="209378E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3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Name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'TriPeaks'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5FCE3F7" w14:textId="5A6D3E9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3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Width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1C24D13" w14:textId="2DA59C2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4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Height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613C3A4" w14:textId="5C9AFB7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4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Layers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F456070" w14:textId="221C07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4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SetLength(Positions,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120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53919E40" w14:textId="62AE5E0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4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1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4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High(TriPeaksPositions)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1470D6F1" w14:textId="66BA754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5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Positions[I -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 := TPosition.Create(TriPeaksPositions[I,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],</w:delText>
        </w:r>
      </w:del>
    </w:p>
    <w:p w14:paraId="47F29F49" w14:textId="61C80B2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5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TriPeaksPositions[I,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], TriPeaksPositions[I,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]);</w:delText>
        </w:r>
      </w:del>
    </w:p>
    <w:p w14:paraId="41D59527" w14:textId="4DEF4B0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5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9C7C6A5" w14:textId="4187FD3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5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1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6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with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Layouts[tlCastle]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401C7ABD" w14:textId="1909075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6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1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6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1F9D737D" w14:textId="12E1FD6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6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Name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'Castle'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664392E" w14:textId="271BB2B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7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Width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DF29171" w14:textId="7E0096D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7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Height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16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DC2A671" w14:textId="6794C4F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7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Layers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F7829C6" w14:textId="5991154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7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SetLength(Positions,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144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0FE759EA" w14:textId="5FED1DB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8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1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8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High(CastlePositions)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39711656" w14:textId="33CE52E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8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Positions[I -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 := TPosition.Create(CastlePositions[I,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],</w:delText>
        </w:r>
      </w:del>
    </w:p>
    <w:p w14:paraId="4272C127" w14:textId="0173E39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8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CastlePositions[I,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], CastlePositions[I,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]);</w:delText>
        </w:r>
      </w:del>
    </w:p>
    <w:p w14:paraId="4768BBD3" w14:textId="7CA4A52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9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7FA7282" w14:textId="58DCD8A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9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E07AB6E" w14:textId="2B6F4B7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1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748A2BC" w14:textId="67ADF54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19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1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19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initialization</w:delText>
        </w:r>
      </w:del>
    </w:p>
    <w:p w14:paraId="0897BEDF" w14:textId="17A8A79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0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20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08229CF" w14:textId="3C317E0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InitLayouts;</w:delText>
        </w:r>
      </w:del>
    </w:p>
    <w:p w14:paraId="50BDDA41" w14:textId="51BBD0C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05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32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E6AD871" w14:textId="2D44D85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0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FFormatSettings := TFormatSettings.Create;</w:delText>
        </w:r>
      </w:del>
    </w:p>
    <w:p w14:paraId="03FE1EF4" w14:textId="4E76AA2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1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FFormatSettings.TimeAMString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6F61716" w14:textId="639CDCB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FFormatSettings.TimePMString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9E0736B" w14:textId="346E6EC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FFormatSettings.LongTimeFormat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'hh:mm:ss'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2B8B433" w14:textId="0B9DA70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1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2B95E6F" w14:textId="3A1DD019" w:rsidR="009D6A76" w:rsidDel="00A4290C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rPr>
          <w:del w:id="3221" w:author="Maxim Vashkevich" w:date="2019-12-26T09:00:00Z"/>
          <w:lang w:val="ru-RU"/>
        </w:rPr>
        <w:pPrChange w:id="3222" w:author="Maxim Vashkevich" w:date="2019-12-26T09:00:00Z">
          <w:pPr>
            <w:pStyle w:val="aff1"/>
          </w:pPr>
        </w:pPrChange>
      </w:pPr>
      <w:del w:id="3223" w:author="Maxim Vashkevich" w:date="2019-12-26T09:00:00Z">
        <w:r w:rsidDel="00A4290C">
          <w:rPr>
            <w:lang w:val="ru-RU"/>
          </w:rPr>
          <w:delText>end.</w:delText>
        </w:r>
      </w:del>
    </w:p>
    <w:p w14:paraId="150E448A" w14:textId="469DDC3B" w:rsidR="009D6A76" w:rsidDel="00A4290C" w:rsidRDefault="009D6A76" w:rsidP="00A4290C">
      <w:pPr>
        <w:pStyle w:val="4"/>
        <w:rPr>
          <w:del w:id="3224" w:author="Maxim Vashkevich" w:date="2019-12-26T09:00:00Z"/>
        </w:rPr>
        <w:pPrChange w:id="3225" w:author="Maxim Vashkevich" w:date="2019-12-26T09:00:00Z">
          <w:pPr>
            <w:pStyle w:val="4"/>
          </w:pPr>
        </w:pPrChange>
      </w:pPr>
      <w:del w:id="3226" w:author="Maxim Vashkevich" w:date="2019-12-26T09:00:00Z">
        <w:r w:rsidDel="00A4290C">
          <w:delText>Unit RecordService</w:delText>
        </w:r>
        <w:r w:rsidR="004F56A5" w:rsidDel="00A4290C">
          <w:rPr>
            <w:lang w:val="ru-RU"/>
          </w:rPr>
          <w:delText>:</w:delText>
        </w:r>
      </w:del>
    </w:p>
    <w:p w14:paraId="578586BB" w14:textId="4A74456C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27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29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unit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RecordService;</w:delText>
        </w:r>
      </w:del>
    </w:p>
    <w:p w14:paraId="388EA4DA" w14:textId="69981C18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30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3570EC5" w14:textId="0B7AB916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3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32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34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interface</w:delText>
        </w:r>
      </w:del>
    </w:p>
    <w:p w14:paraId="4DDE71A9" w14:textId="7E1B37D6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3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32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9BB2EEB" w14:textId="4ED5F43F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37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39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uses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Windows, Sysutils, SHFolder;</w:delText>
        </w:r>
      </w:del>
    </w:p>
    <w:p w14:paraId="4D03D4FF" w14:textId="0107FB05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40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70F1C7F" w14:textId="2A359209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4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32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44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type</w:delText>
        </w:r>
      </w:del>
    </w:p>
    <w:p w14:paraId="09C4F028" w14:textId="0DDE3F2E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4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32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47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   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 xml:space="preserve">TRecord = </w:delText>
        </w:r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record</w:delText>
        </w:r>
      </w:del>
    </w:p>
    <w:p w14:paraId="633DF4F6" w14:textId="262F97C1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48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50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       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 xml:space="preserve">Map, Name: </w:delText>
        </w:r>
        <w:r w:rsidDel="00A4290C">
          <w:rPr>
            <w:rFonts w:ascii="Courier New" w:hAnsi="Courier New" w:cs="Courier New"/>
            <w:color w:val="0000FF"/>
            <w:sz w:val="16"/>
            <w:szCs w:val="16"/>
            <w:lang w:val="ru-RU"/>
          </w:rPr>
          <w:delText>string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[</w:delText>
        </w:r>
        <w:r w:rsidDel="00A4290C">
          <w:rPr>
            <w:rFonts w:ascii="Courier New" w:hAnsi="Courier New" w:cs="Courier New"/>
            <w:color w:val="006400"/>
            <w:sz w:val="16"/>
            <w:szCs w:val="16"/>
            <w:lang w:val="ru-RU"/>
          </w:rPr>
          <w:delText>30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];</w:delText>
        </w:r>
      </w:del>
    </w:p>
    <w:p w14:paraId="5AEB77AD" w14:textId="0ADD8DC6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51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53" w:author="Maxim Vashkevich" w:date="2019-12-26T09:00:00Z"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 xml:space="preserve">        Time: TTime;</w:delText>
        </w:r>
      </w:del>
    </w:p>
    <w:p w14:paraId="165B20C9" w14:textId="7F0BCC87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54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56" w:author="Maxim Vashkevich" w:date="2019-12-26T09:00:00Z"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 xml:space="preserve">    </w:delText>
        </w:r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end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;</w:delText>
        </w:r>
      </w:del>
    </w:p>
    <w:p w14:paraId="410578F0" w14:textId="02B26350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57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9FD78B1" w14:textId="4B8E28BD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59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61" w:author="Maxim Vashkevich" w:date="2019-12-26T09:00:00Z"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 xml:space="preserve">    PRecordNode = ^TRecordNode;</w:delText>
        </w:r>
      </w:del>
    </w:p>
    <w:p w14:paraId="5C0BC82F" w14:textId="27BDAF7B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62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B0BA185" w14:textId="671C0EB3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6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32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66" w:author="Maxim Vashkevich" w:date="2019-12-26T09:00:00Z"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 xml:space="preserve">    TRecordNode = </w:delText>
        </w:r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record</w:delText>
        </w:r>
      </w:del>
    </w:p>
    <w:p w14:paraId="18403B1E" w14:textId="34C68CC6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67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69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        </w:delText>
        </w:r>
        <w:r w:rsidDel="00A4290C">
          <w:rPr>
            <w:rFonts w:ascii="Courier New" w:hAnsi="Courier New" w:cs="Courier New"/>
            <w:color w:val="0000FF"/>
            <w:sz w:val="16"/>
            <w:szCs w:val="16"/>
            <w:lang w:val="ru-RU"/>
          </w:rPr>
          <w:delText>Value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: TRecord;</w:delText>
        </w:r>
      </w:del>
    </w:p>
    <w:p w14:paraId="7328B288" w14:textId="40135E79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70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72" w:author="Maxim Vashkevich" w:date="2019-12-26T09:00:00Z"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 xml:space="preserve">        Next: PRecordNode;</w:delText>
        </w:r>
      </w:del>
    </w:p>
    <w:p w14:paraId="7B55F3EE" w14:textId="7B314386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73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75" w:author="Maxim Vashkevich" w:date="2019-12-26T09:00:00Z"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 xml:space="preserve">    </w:delText>
        </w:r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end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;</w:delText>
        </w:r>
      </w:del>
    </w:p>
    <w:p w14:paraId="2B7BDA4A" w14:textId="2BF85F4C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76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2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97200DB" w14:textId="6EC4B25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8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TPath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[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.. MAX_PATH]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of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Char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5979F56" w14:textId="0AFA482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4C86E8D" w14:textId="3CA1E84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8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2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8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TRecordService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class</w:delText>
        </w:r>
      </w:del>
    </w:p>
    <w:p w14:paraId="6845D590" w14:textId="2A58170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8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2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8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private</w:delText>
        </w:r>
      </w:del>
    </w:p>
    <w:p w14:paraId="5A1ED3F2" w14:textId="4BA9A43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9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FFile: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file of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TRecord;</w:delText>
        </w:r>
      </w:del>
    </w:p>
    <w:p w14:paraId="6BB5D490" w14:textId="460CF00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9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FRecords: PRecordNode;</w:delText>
        </w:r>
      </w:del>
    </w:p>
    <w:p w14:paraId="39A87680" w14:textId="0265B05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29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Save;</w:delText>
        </w:r>
      </w:del>
    </w:p>
    <w:p w14:paraId="0ED6CC6B" w14:textId="66CAC5B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2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2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0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GetPathToFile(Filename: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string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string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16CD606" w14:textId="4B83F80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0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0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public</w:delText>
        </w:r>
      </w:del>
    </w:p>
    <w:p w14:paraId="275B8404" w14:textId="5A98950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0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Create;</w:delText>
        </w:r>
      </w:del>
    </w:p>
    <w:p w14:paraId="7CE44D24" w14:textId="2EB3947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0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Add(ARecord: TRecord);</w:delText>
        </w:r>
      </w:del>
    </w:p>
    <w:p w14:paraId="5D70470D" w14:textId="0DB13D3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1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Get: PRecordNode;</w:delText>
        </w:r>
      </w:del>
    </w:p>
    <w:p w14:paraId="3762A9FF" w14:textId="5B0D30E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Count: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F20612B" w14:textId="37E1ED5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destructor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Destroy;</w:delText>
        </w:r>
      </w:del>
    </w:p>
    <w:p w14:paraId="783C9E09" w14:textId="27043D8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1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2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887C34B" w14:textId="68B91B5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B5BF030" w14:textId="205AB46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2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2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const</w:delText>
        </w:r>
      </w:del>
    </w:p>
    <w:p w14:paraId="311A100B" w14:textId="6BC1BB5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2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2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RECORDS_MAX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FE64F16" w14:textId="19098EC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3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FILE_NAME 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'records.dat'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174D7B5" w14:textId="270DA1B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3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INIT_RECORDS: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[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..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TRecord = ((Map: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'Turtle'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; Name: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'Anton'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A8416FF" w14:textId="3C53E94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3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Time: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0.001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;), (Map: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'TriPeak'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; Name: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'Denis'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; Time: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0.0005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872D8C2" w14:textId="72DE03A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4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), (Map: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'Shield'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; Name: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'Katya'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; Time: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0.002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));</w:delText>
        </w:r>
      </w:del>
    </w:p>
    <w:p w14:paraId="38F22CB8" w14:textId="4A3FE9F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DAA690F" w14:textId="10FFE57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4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4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4D8D3299" w14:textId="31D7DB2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4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Scores: TRecordService;</w:delText>
        </w:r>
      </w:del>
    </w:p>
    <w:p w14:paraId="3CDB02BB" w14:textId="4100641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9049008" w14:textId="470D24F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5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5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7F166369" w14:textId="5E500AA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5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8F0B18D" w14:textId="4C0493E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5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5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TRecordService.Get: PRecordNode;</w:delText>
        </w:r>
      </w:del>
    </w:p>
    <w:p w14:paraId="64D8322E" w14:textId="66A9F76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6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6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50A053F" w14:textId="3EE9B33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6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:= FRecords;</w:delText>
        </w:r>
      </w:del>
    </w:p>
    <w:p w14:paraId="7C78295C" w14:textId="3D77978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6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8D7A8B5" w14:textId="2FFC8C3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6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46FEC03" w14:textId="2509C7E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7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TRecordService.GetPathToFile(Filename: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string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string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4BE1B24" w14:textId="0346353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7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7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0C23E4DC" w14:textId="095755B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7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Path: TPath;</w:delText>
        </w:r>
      </w:del>
    </w:p>
    <w:p w14:paraId="580F88EA" w14:textId="7680E15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8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8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7044D4D" w14:textId="72923C1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8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SHGetFolderPath(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CSIDL_COMMON_APPDATA,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SHGFP_TYPE_CURRENT, Path) = S_OK</w:delText>
        </w:r>
      </w:del>
    </w:p>
    <w:p w14:paraId="2B166A13" w14:textId="1069C29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8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8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15F03259" w14:textId="054C521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9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IncludeTrailingPathDelimiter(Path) +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'Mahjong\'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+ Filename</w:delText>
        </w:r>
      </w:del>
    </w:p>
    <w:p w14:paraId="3AC832D6" w14:textId="63F00CC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9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3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9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2D52FF8E" w14:textId="60BBCBB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39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422ACD2" w14:textId="7A9C0F9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3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3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14CE402" w14:textId="500E970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DD3F3E6" w14:textId="5AC3CD1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03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340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05" w:author="Maxim Vashkevich" w:date="2019-12-26T09:00:00Z"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{ TRecordService }</w:delText>
        </w:r>
      </w:del>
    </w:p>
    <w:p w14:paraId="674089DB" w14:textId="24A0C3E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06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34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1F58574" w14:textId="4F123D7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1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TRecordService.Add(ARecord: TRecord);</w:delText>
        </w:r>
      </w:del>
    </w:p>
    <w:p w14:paraId="330D8663" w14:textId="09CE06C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1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1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28E9563D" w14:textId="0B23372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1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1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Cur, Temp: PRecordNode;</w:delText>
        </w:r>
      </w:del>
    </w:p>
    <w:p w14:paraId="1A9E2693" w14:textId="0935320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1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03A82A9" w14:textId="58CC663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2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2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FB35C25" w14:textId="5467661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2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New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(Temp);</w:delText>
        </w:r>
      </w:del>
    </w:p>
    <w:p w14:paraId="3EE2CD9C" w14:textId="6CAC8F3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2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Temp.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Value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:= ARecord;</w:delText>
        </w:r>
      </w:del>
    </w:p>
    <w:p w14:paraId="1DF6AF2B" w14:textId="3CD1F2E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3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Temp.Next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nil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BAAC1C4" w14:textId="44B5BA8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3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3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Assigned(FRecords)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00D83813" w14:textId="33D2630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3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FRecords := Temp</w:delText>
        </w:r>
      </w:del>
    </w:p>
    <w:p w14:paraId="01EBE967" w14:textId="292ECE0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3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4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5265C63F" w14:textId="03A3AAE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4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4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5733C36" w14:textId="6A4B69C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44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34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4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// insert to the beginning</w:delText>
        </w:r>
      </w:del>
    </w:p>
    <w:p w14:paraId="50D99C43" w14:textId="6911583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49" w:author="Maxim Vashkevich" w:date="2019-12-26T09:00:00Z"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Cur := FRecords;</w:delText>
        </w:r>
      </w:del>
    </w:p>
    <w:p w14:paraId="474C9C78" w14:textId="1D3B046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5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5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Cur.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Value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.Time &gt; ARecord.Time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611B712C" w14:textId="7C23E17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5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5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74D18D0F" w14:textId="7FE9AE7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5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Temp.Next := FRecords;</w:delText>
        </w:r>
      </w:del>
    </w:p>
    <w:p w14:paraId="261D5DC1" w14:textId="42D67B0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6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FRecords := Temp;</w:delText>
        </w:r>
      </w:del>
    </w:p>
    <w:p w14:paraId="4FA27EC4" w14:textId="32E766B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6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6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27E61440" w14:textId="725C760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6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6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else</w:delText>
        </w:r>
      </w:del>
    </w:p>
    <w:p w14:paraId="40A39612" w14:textId="6029254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6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7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5EC0FA91" w14:textId="5795EC7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71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34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7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// insert to middle</w:delText>
        </w:r>
      </w:del>
    </w:p>
    <w:p w14:paraId="2C597833" w14:textId="64417BF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7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76" w:author="Maxim Vashkevich" w:date="2019-12-26T09:00:00Z"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(Cur.Next &lt;&gt;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nil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and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(Cur.Next.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Value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.Time &lt; ARecord.Time)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7F65091A" w14:textId="6A6EC18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7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Cur := Cur.Next;</w:delText>
        </w:r>
      </w:del>
    </w:p>
    <w:p w14:paraId="621B1CB6" w14:textId="3032223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8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8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Assigned(Cur.Next)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45294C1B" w14:textId="44670B2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8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Temp.Next := Cur.Next.Next;</w:delText>
        </w:r>
      </w:del>
    </w:p>
    <w:p w14:paraId="5C59876A" w14:textId="4023ADE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8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Cur.Next := Temp;</w:delText>
        </w:r>
      </w:del>
    </w:p>
    <w:p w14:paraId="71ACE504" w14:textId="6E96685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4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9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0DABFCB" w14:textId="2D6274A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92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34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9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// delete last record</w:delText>
        </w:r>
      </w:del>
    </w:p>
    <w:p w14:paraId="32FC939B" w14:textId="100E4D7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9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497" w:author="Maxim Vashkevich" w:date="2019-12-26T09:00:00Z"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Count = RECORDS_MAX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1EB77861" w14:textId="0FBD8C7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49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4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7F91D742" w14:textId="44F630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Temp := FRecords;</w:delText>
        </w:r>
      </w:del>
    </w:p>
    <w:p w14:paraId="18FBFDC2" w14:textId="018D097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0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0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Assigned(Temp.Next)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1642BBD8" w14:textId="30D13DB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0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Temp := Temp.Next;</w:delText>
        </w:r>
      </w:del>
    </w:p>
    <w:p w14:paraId="192D0212" w14:textId="663A6B7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1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Dispose(Temp);</w:delText>
        </w:r>
      </w:del>
    </w:p>
    <w:p w14:paraId="6EB533A5" w14:textId="68996AA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88B293E" w14:textId="1177436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DBA035E" w14:textId="5B559F8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1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2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42010CD" w14:textId="7ED52B3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D3178A5" w14:textId="08FFFD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2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TRecordService.Count: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DEE0245" w14:textId="5FB9413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2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2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6ED9F0F9" w14:textId="65D1D7E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3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Temp: PRecordNode;</w:delText>
        </w:r>
      </w:del>
    </w:p>
    <w:p w14:paraId="39FE6D7A" w14:textId="3E558BA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3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3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0BAC63F" w14:textId="1C93CBA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3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854526D" w14:textId="6CF8185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4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Temp := FRecords;</w:delText>
        </w:r>
      </w:del>
    </w:p>
    <w:p w14:paraId="65EAFD08" w14:textId="17003D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4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4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Temp &lt;&gt;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nil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02FA0928" w14:textId="7F45D40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4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4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4D3DF090" w14:textId="00A4857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4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5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Inc(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Result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5C42A485" w14:textId="25F9979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5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5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Temp := Temp.Next;</w:delText>
        </w:r>
      </w:del>
    </w:p>
    <w:p w14:paraId="03AE7BDB" w14:textId="06B3080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5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5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7D2257F" w14:textId="5837FEE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5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5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3F56808" w14:textId="7739DF8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8A4CE26" w14:textId="0AFAEC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6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TRecordService.Create;</w:delText>
        </w:r>
      </w:del>
    </w:p>
    <w:p w14:paraId="15858071" w14:textId="574F46F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6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6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3D9D3376" w14:textId="08735EE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7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I, OldFileMode: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2CC097D" w14:textId="4D0CEC5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7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ARecord: TRecord;</w:delText>
        </w:r>
      </w:del>
    </w:p>
    <w:p w14:paraId="7894CF28" w14:textId="03D4457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7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7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FDC2E0F" w14:textId="017A8B8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7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7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try</w:delText>
        </w:r>
      </w:del>
    </w:p>
    <w:p w14:paraId="3CDFF175" w14:textId="7EF8D9E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8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8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if 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DirectoryExists(GetPathToFile(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763EE0A7" w14:textId="4AA09DB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8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CreateDir(GetPathToFile(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));</w:delText>
        </w:r>
      </w:del>
    </w:p>
    <w:p w14:paraId="653D6DFD" w14:textId="53D222C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8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AssignFile(FFile, GetPathToFile(FILE_NAME));</w:delText>
        </w:r>
      </w:del>
    </w:p>
    <w:p w14:paraId="00B15E8D" w14:textId="7A6A3D8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8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9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FileExists(GetPathToFile(FILE_NAME))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2F850052" w14:textId="58C89A8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9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9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1C6A0D01" w14:textId="0E64A29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5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59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Rewrite(FFile);</w:delText>
        </w:r>
      </w:del>
    </w:p>
    <w:p w14:paraId="2B819BB8" w14:textId="7A5F3C1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59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5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0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1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High(INIT_RECORDS)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263FB474" w14:textId="244EAC6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Write(FFile, INIT_RECORDS[I]);</w:delText>
        </w:r>
      </w:del>
    </w:p>
    <w:p w14:paraId="74FA96B9" w14:textId="79393AF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0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CloseFIle(FFile);</w:delText>
        </w:r>
      </w:del>
    </w:p>
    <w:p w14:paraId="4C7531D4" w14:textId="791DB44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0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7056290" w14:textId="039AFA2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1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OldFileMode := FileMode;</w:delText>
        </w:r>
      </w:del>
    </w:p>
    <w:p w14:paraId="34A31245" w14:textId="6B7BF16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FileMode := fmOpenRead;</w:delText>
        </w:r>
      </w:del>
    </w:p>
    <w:p w14:paraId="6F00A061" w14:textId="0CE8D59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Reset(FFile);</w:delText>
        </w:r>
      </w:del>
    </w:p>
    <w:p w14:paraId="061595BD" w14:textId="3CD0D6A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1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6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2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EoF(FFile)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051E27BD" w14:textId="32C81CB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2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6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2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70E73A59" w14:textId="48C48AD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2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Read(FFile, ARecord);</w:delText>
        </w:r>
      </w:del>
    </w:p>
    <w:p w14:paraId="71B66D7A" w14:textId="370E799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3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Add(ARecord);</w:delText>
        </w:r>
      </w:del>
    </w:p>
    <w:p w14:paraId="7E92D8FA" w14:textId="6825270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29AF22B" w14:textId="7457CEA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3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CloseFIle(FFile);</w:delText>
        </w:r>
      </w:del>
    </w:p>
    <w:p w14:paraId="6D49457E" w14:textId="72ED64A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3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FileMode := OldFileMode;</w:delText>
        </w:r>
      </w:del>
    </w:p>
    <w:p w14:paraId="2EFBE5DD" w14:textId="17B503F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4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6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4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except</w:delText>
        </w:r>
      </w:del>
    </w:p>
    <w:p w14:paraId="10AE2921" w14:textId="6A6E871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4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4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EInOutError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46C824D" w14:textId="5CDB2FD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4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6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4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51CF7700" w14:textId="03B2C78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5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8B0000"/>
            <w:sz w:val="16"/>
            <w:szCs w:val="16"/>
          </w:rPr>
          <w:delText>Raise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F15093A" w14:textId="027E133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5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50FC1D4" w14:textId="2A09979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5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88B87A1" w14:textId="4D0A6E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BDF0C5F" w14:textId="583B356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6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destructor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TRecordService.Destroy;</w:delText>
        </w:r>
      </w:del>
    </w:p>
    <w:p w14:paraId="26EA6D08" w14:textId="727C70D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6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6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6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0A65A18E" w14:textId="15AF9BD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6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Temp: PRecordNode;</w:delText>
        </w:r>
      </w:del>
    </w:p>
    <w:p w14:paraId="77F3694C" w14:textId="0CFA2A0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6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6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7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01B88F6" w14:textId="2EEE230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7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7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Save;</w:delText>
        </w:r>
      </w:del>
    </w:p>
    <w:p w14:paraId="4B62250D" w14:textId="2A5AFA2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7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6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7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Assigned(FRecords)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0F343BD7" w14:textId="7F3A7AD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7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6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8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61E871F5" w14:textId="1F2881E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8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Temp := FRecords.Next;</w:delText>
        </w:r>
      </w:del>
    </w:p>
    <w:p w14:paraId="2D68AF74" w14:textId="700D08C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8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Dispose(FRecords);</w:delText>
        </w:r>
      </w:del>
    </w:p>
    <w:p w14:paraId="241FBAC0" w14:textId="3F17D16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8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FRecords := Temp;</w:delText>
        </w:r>
      </w:del>
    </w:p>
    <w:p w14:paraId="704C27C5" w14:textId="5FCB94A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9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49EB078" w14:textId="1D1779B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6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6E4C7D5" w14:textId="28A5707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1D300DB" w14:textId="018CEEB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6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6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TRecordService.Save;</w:delText>
        </w:r>
      </w:del>
    </w:p>
    <w:p w14:paraId="26D4C087" w14:textId="16AF941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0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4AEAD542" w14:textId="596443D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0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Temp: PRecordNode;</w:delText>
        </w:r>
      </w:del>
    </w:p>
    <w:p w14:paraId="2E041321" w14:textId="768C7D5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0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0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D5E9DC5" w14:textId="06B1E08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1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1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try</w:delText>
        </w:r>
      </w:del>
    </w:p>
    <w:p w14:paraId="61D78507" w14:textId="6F0BF43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1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Rewrite(FFile);</w:delText>
        </w:r>
      </w:del>
    </w:p>
    <w:p w14:paraId="24173E21" w14:textId="38A4448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Temp := FRecords;</w:delText>
        </w:r>
      </w:del>
    </w:p>
    <w:p w14:paraId="2AB730A3" w14:textId="04B41FE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1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2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Assigned(Temp)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50D19CFA" w14:textId="0D38D2B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2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2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148012C4" w14:textId="75B6F4A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2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Write(FFile, Temp.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Value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105CAAEB" w14:textId="06D516C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3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Temp := Temp.Next;</w:delText>
        </w:r>
      </w:del>
    </w:p>
    <w:p w14:paraId="4E15B84F" w14:textId="632957D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24C9EB8" w14:textId="441B4B5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3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CloseFIle(FFile);</w:delText>
        </w:r>
      </w:del>
    </w:p>
    <w:p w14:paraId="4071C186" w14:textId="3867095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3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3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except</w:delText>
        </w:r>
      </w:del>
    </w:p>
    <w:p w14:paraId="671A12DC" w14:textId="0A2782A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4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EInOutError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E527250" w14:textId="0AAB160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4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4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6BF85295" w14:textId="2B0703E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4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8B0000"/>
            <w:sz w:val="16"/>
            <w:szCs w:val="16"/>
          </w:rPr>
          <w:delText>Raise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0851125" w14:textId="767B544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5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BEF8B62" w14:textId="21C34EF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5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FC331BA" w14:textId="5CB9BCB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E57819D" w14:textId="5C888D0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5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5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initialization</w:delText>
        </w:r>
      </w:del>
    </w:p>
    <w:p w14:paraId="2E144418" w14:textId="7D97C86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6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A852176" w14:textId="42F0A08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6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Scores := TRecordService.Create;</w:delText>
        </w:r>
      </w:del>
    </w:p>
    <w:p w14:paraId="4061966A" w14:textId="244AB44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AD44595" w14:textId="60F3F1B2" w:rsidR="009D6A76" w:rsidRPr="004F56A5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6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69" w:author="Maxim Vashkevich" w:date="2019-12-26T09:00:00Z">
        <w:r w:rsidRPr="004F56A5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finalization</w:delText>
        </w:r>
      </w:del>
    </w:p>
    <w:p w14:paraId="3C7E669B" w14:textId="098C1FF2" w:rsidR="009D6A76" w:rsidRPr="004F56A5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7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8331D5A" w14:textId="5FB23811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72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7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74" w:author="Maxim Vashkevich" w:date="2019-12-26T09:00:00Z"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Scores.Destroy;</w:delText>
        </w:r>
      </w:del>
    </w:p>
    <w:p w14:paraId="3BF9E5C1" w14:textId="531DC402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75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7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9F679FD" w14:textId="5C74C944" w:rsidR="009D6A76" w:rsidDel="00A4290C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rPr>
          <w:del w:id="3777" w:author="Maxim Vashkevich" w:date="2019-12-26T09:00:00Z"/>
          <w:lang w:val="ru-RU"/>
        </w:rPr>
        <w:pPrChange w:id="3778" w:author="Maxim Vashkevich" w:date="2019-12-26T09:00:00Z">
          <w:pPr>
            <w:pStyle w:val="aff1"/>
          </w:pPr>
        </w:pPrChange>
      </w:pPr>
      <w:del w:id="3779" w:author="Maxim Vashkevich" w:date="2019-12-26T09:00:00Z">
        <w:r w:rsidRPr="009D6A76" w:rsidDel="00A4290C">
          <w:rPr>
            <w:b/>
            <w:lang w:val="ru-RU"/>
          </w:rPr>
          <w:delText>end</w:delText>
        </w:r>
        <w:r w:rsidDel="00A4290C">
          <w:rPr>
            <w:lang w:val="ru-RU"/>
          </w:rPr>
          <w:delText>.</w:delText>
        </w:r>
      </w:del>
    </w:p>
    <w:p w14:paraId="3A96977A" w14:textId="721CB738" w:rsidR="009D6A76" w:rsidDel="00A4290C" w:rsidRDefault="009D6A76" w:rsidP="00A4290C">
      <w:pPr>
        <w:pStyle w:val="4"/>
        <w:rPr>
          <w:del w:id="3780" w:author="Maxim Vashkevich" w:date="2019-12-26T09:00:00Z"/>
        </w:rPr>
        <w:pPrChange w:id="3781" w:author="Maxim Vashkevich" w:date="2019-12-26T09:00:00Z">
          <w:pPr>
            <w:pStyle w:val="4"/>
          </w:pPr>
        </w:pPrChange>
      </w:pPr>
      <w:del w:id="3782" w:author="Maxim Vashkevich" w:date="2019-12-26T09:00:00Z">
        <w:r w:rsidDel="00A4290C">
          <w:delText>Unit AddRecordForm</w:delText>
        </w:r>
        <w:r w:rsidR="004F56A5" w:rsidDel="00A4290C">
          <w:rPr>
            <w:lang w:val="ru-RU"/>
          </w:rPr>
          <w:delText>:</w:delText>
        </w:r>
      </w:del>
    </w:p>
    <w:p w14:paraId="306B097E" w14:textId="73EA09A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8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unit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AddRecordForm;</w:delText>
        </w:r>
      </w:del>
    </w:p>
    <w:p w14:paraId="1557EE7C" w14:textId="748154A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964B800" w14:textId="2098CC8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8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8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9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interface</w:delText>
        </w:r>
      </w:del>
    </w:p>
    <w:p w14:paraId="57F3D79A" w14:textId="20EC274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9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0A31599" w14:textId="1EAA768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9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7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uses</w:delText>
        </w:r>
      </w:del>
    </w:p>
    <w:p w14:paraId="4B806294" w14:textId="7761DAB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7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79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Types, RecordService, Winapi.Windows, Winapi.Messages, System.SysUtils,</w:delText>
        </w:r>
      </w:del>
    </w:p>
    <w:p w14:paraId="175292FF" w14:textId="00104A7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7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0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System.Variants, System.Classes, Vcl.Graphics, Vcl.ActnList,</w:delText>
        </w:r>
      </w:del>
    </w:p>
    <w:p w14:paraId="55DE0233" w14:textId="4A734A0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Vcl.Controls, Vcl.Forms, Vcl.Dialogs, System.Actions, Vcl.StdCtrls;</w:delText>
        </w:r>
      </w:del>
    </w:p>
    <w:p w14:paraId="410735E5" w14:textId="43EC60A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CAB6416" w14:textId="5E44DA6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0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8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0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type</w:delText>
        </w:r>
      </w:del>
    </w:p>
    <w:p w14:paraId="662B8E49" w14:textId="368CDC8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1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TFAddRecord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class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(TForm)</w:delText>
        </w:r>
      </w:del>
    </w:p>
    <w:p w14:paraId="2FFE6EBF" w14:textId="54F412F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lblWon: TLabel;</w:delText>
        </w:r>
      </w:del>
    </w:p>
    <w:p w14:paraId="4EEB6243" w14:textId="32892A6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lblName: TLabel;</w:delText>
        </w:r>
      </w:del>
    </w:p>
    <w:p w14:paraId="37258C1E" w14:textId="532BCD7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1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2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edtName: TEdit;</w:delText>
        </w:r>
      </w:del>
    </w:p>
    <w:p w14:paraId="367D2454" w14:textId="52761C3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2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btnSubmit: TButton;</w:delText>
        </w:r>
      </w:del>
    </w:p>
    <w:p w14:paraId="79E784A7" w14:textId="178693E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2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edtNameChange(Sender: TObject);</w:delText>
        </w:r>
      </w:del>
    </w:p>
    <w:p w14:paraId="41D8E837" w14:textId="4490D38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3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btnSubmitClick(Sender: TObject);</w:delText>
        </w:r>
      </w:del>
    </w:p>
    <w:p w14:paraId="39514F09" w14:textId="1807A74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3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8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private</w:delText>
        </w:r>
      </w:del>
    </w:p>
    <w:p w14:paraId="7F51E9ED" w14:textId="0AFC096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3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FRecord: TRecord;</w:delText>
        </w:r>
      </w:del>
    </w:p>
    <w:p w14:paraId="04882B41" w14:textId="6610371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3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8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3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public</w:delText>
        </w:r>
      </w:del>
    </w:p>
    <w:p w14:paraId="76EFFD5B" w14:textId="7AF8276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4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Create(AOwner: TComponent; LayoutKind: TLayoutKind;</w:delText>
        </w:r>
      </w:del>
    </w:p>
    <w:p w14:paraId="6FD7745B" w14:textId="1D0B96B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4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4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Time: TTime);</w:delText>
        </w:r>
      </w:del>
    </w:p>
    <w:p w14:paraId="3797C144" w14:textId="50B77D1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4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3DE316F" w14:textId="2A46B8D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E1B401A" w14:textId="762EEA7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5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8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5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4676D194" w14:textId="00E6FFC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5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8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752F414" w14:textId="38EF2FA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56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38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58" w:author="Maxim Vashkevich" w:date="2019-12-26T09:00:00Z">
        <w:r w:rsidRPr="009D6A76" w:rsidDel="00A4290C">
          <w:rPr>
            <w:rFonts w:ascii="Courier New" w:hAnsi="Courier New" w:cs="Courier New"/>
            <w:color w:val="808080"/>
            <w:sz w:val="16"/>
            <w:szCs w:val="16"/>
          </w:rPr>
          <w:delText>{$R *.dfm}</w:delText>
        </w:r>
      </w:del>
    </w:p>
    <w:p w14:paraId="246A90E3" w14:textId="4B04535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59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38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7452457" w14:textId="52368E5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6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TFAddRecord.btnSubmitClick(Sender: TObject);</w:delText>
        </w:r>
      </w:del>
    </w:p>
    <w:p w14:paraId="228FE936" w14:textId="11FE89D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6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8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6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5F27AA9" w14:textId="04AFC27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6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FRecord.Name := edtName.Text;</w:delText>
        </w:r>
      </w:del>
    </w:p>
    <w:p w14:paraId="42586828" w14:textId="65C3C49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7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Scores.Add(FRecord);</w:delText>
        </w:r>
      </w:del>
    </w:p>
    <w:p w14:paraId="54A09A4D" w14:textId="7E2DF90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7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.Close;</w:delText>
        </w:r>
      </w:del>
    </w:p>
    <w:p w14:paraId="304C58A9" w14:textId="5EAEB94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7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BF21951" w14:textId="7006DB9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1C23509" w14:textId="4E4AAA5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8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TFAddRecord.Create(AOwner: TComponent; LayoutKind: TLayoutKind;</w:delText>
        </w:r>
      </w:del>
    </w:p>
    <w:p w14:paraId="62795071" w14:textId="2175878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8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Time: TTime);</w:delText>
        </w:r>
      </w:del>
    </w:p>
    <w:p w14:paraId="630FE567" w14:textId="34DDEBB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8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8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8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3E07EE6" w14:textId="77BF85E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inherited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Create(AOwner);</w:delText>
        </w:r>
      </w:del>
    </w:p>
    <w:p w14:paraId="06713FA2" w14:textId="0981928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9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FRecord.Map := Layouts[LayoutKind].Name;</w:delText>
        </w:r>
      </w:del>
    </w:p>
    <w:p w14:paraId="41A2E9EA" w14:textId="7D9F52B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8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89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FRecord.Time := Time;</w:delText>
        </w:r>
      </w:del>
    </w:p>
    <w:p w14:paraId="21F49B76" w14:textId="6436697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8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0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lblWon.Caption := lblWon.Caption + TimeToStr(Time, FFormatSettings);</w:delText>
        </w:r>
      </w:del>
    </w:p>
    <w:p w14:paraId="3FFCD575" w14:textId="1677D7D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lblWon.Alignment := taCenter;</w:delText>
        </w:r>
      </w:del>
    </w:p>
    <w:p w14:paraId="6195D04E" w14:textId="50DE0D0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0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B652244" w14:textId="71A6E57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1E0740E" w14:textId="2C9DCAA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1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TFAddRecord.edtNameChange(Sender: TObject);</w:delText>
        </w:r>
      </w:del>
    </w:p>
    <w:p w14:paraId="1AD0FF66" w14:textId="3C74B5F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1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9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1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EE2BC61" w14:textId="6971547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1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btnSubmit.Enabled := Length(Trim(edtName.Text)) &gt;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B61BB4B" w14:textId="12A9D4F6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19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9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21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end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;</w:delText>
        </w:r>
      </w:del>
    </w:p>
    <w:p w14:paraId="2F5AEEDC" w14:textId="185BAA93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22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39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B94798C" w14:textId="66BABE9E" w:rsidR="009D6A76" w:rsidRPr="009D6A76" w:rsidDel="00A4290C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rPr>
          <w:del w:id="3924" w:author="Maxim Vashkevich" w:date="2019-12-26T09:00:00Z"/>
        </w:rPr>
        <w:pPrChange w:id="3925" w:author="Maxim Vashkevich" w:date="2019-12-26T09:00:00Z">
          <w:pPr>
            <w:pStyle w:val="aff1"/>
          </w:pPr>
        </w:pPrChange>
      </w:pPr>
      <w:del w:id="3926" w:author="Maxim Vashkevich" w:date="2019-12-26T09:00:00Z">
        <w:r w:rsidDel="00A4290C">
          <w:rPr>
            <w:lang w:val="ru-RU"/>
          </w:rPr>
          <w:delText>end.</w:delText>
        </w:r>
      </w:del>
    </w:p>
    <w:p w14:paraId="085A6E0A" w14:textId="576DBE21" w:rsidR="009D6A76" w:rsidDel="00A4290C" w:rsidRDefault="009D6A76" w:rsidP="00A4290C">
      <w:pPr>
        <w:pStyle w:val="4"/>
        <w:rPr>
          <w:del w:id="3927" w:author="Maxim Vashkevich" w:date="2019-12-26T09:00:00Z"/>
        </w:rPr>
        <w:pPrChange w:id="3928" w:author="Maxim Vashkevich" w:date="2019-12-26T09:00:00Z">
          <w:pPr>
            <w:pStyle w:val="4"/>
          </w:pPr>
        </w:pPrChange>
      </w:pPr>
      <w:del w:id="3929" w:author="Maxim Vashkevich" w:date="2019-12-26T09:00:00Z">
        <w:r w:rsidDel="00A4290C">
          <w:delText>Unit GameForm</w:delText>
        </w:r>
        <w:r w:rsidR="004F56A5" w:rsidDel="00A4290C">
          <w:rPr>
            <w:lang w:val="ru-RU"/>
          </w:rPr>
          <w:delText>:</w:delText>
        </w:r>
      </w:del>
    </w:p>
    <w:p w14:paraId="10D4A083" w14:textId="058DF1A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3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unit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GameForm;</w:delText>
        </w:r>
      </w:del>
    </w:p>
    <w:p w14:paraId="481E772A" w14:textId="317BE40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3CE5B3A" w14:textId="78E7333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3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9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3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interface</w:delText>
        </w:r>
      </w:del>
    </w:p>
    <w:p w14:paraId="2E8E9929" w14:textId="58A47C9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3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9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F96929C" w14:textId="394C0B3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4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9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4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uses</w:delText>
        </w:r>
      </w:del>
    </w:p>
    <w:p w14:paraId="3E8346E9" w14:textId="65E00CD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4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4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Types, AddRecordForm, RecordsForm, NoMovesForm, Game, Engine,</w:delText>
        </w:r>
      </w:del>
    </w:p>
    <w:p w14:paraId="4D44231F" w14:textId="5F589EE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4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Winapi.Windows, Winapi.Messages, System.SysUtils, System.Variants,</w:delText>
        </w:r>
      </w:del>
    </w:p>
    <w:p w14:paraId="4A044B3B" w14:textId="65D573E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5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System.Classes, Vcl.Graphics, Vcl.MPlayer,</w:delText>
        </w:r>
      </w:del>
    </w:p>
    <w:p w14:paraId="21C6F0A6" w14:textId="6EA1D11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5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Vcl.Controls, Vcl.Forms, Vcl.Dialogs, Tile, Vcl.ExtCtrls, Vcl.Menus,</w:delText>
        </w:r>
      </w:del>
    </w:p>
    <w:p w14:paraId="680ADE74" w14:textId="50DEF6B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5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Vcl.ComCtrls, Vcl.StdCtrls, System.ImageList, Vcl.ImgList, System.Actions,</w:delText>
        </w:r>
      </w:del>
    </w:p>
    <w:p w14:paraId="0404F34B" w14:textId="14AC578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6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Vcl.ActnList, Vcl.Buttons;</w:delText>
        </w:r>
      </w:del>
    </w:p>
    <w:p w14:paraId="4CF62DFB" w14:textId="32A77A1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B4ED6B2" w14:textId="5E0485B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6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9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6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type</w:delText>
        </w:r>
      </w:del>
    </w:p>
    <w:p w14:paraId="3A8F1C58" w14:textId="1778201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6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TDrawState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of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object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F3F1FDB" w14:textId="22D90C4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6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7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TOnClick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function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(X, Y: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): TTile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of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object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3B5DDC3" w14:textId="7BB9E67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7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7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TTileState = (stDefault, stSelected, stDisabled, stRed);</w:delText>
        </w:r>
      </w:del>
    </w:p>
    <w:p w14:paraId="03096D71" w14:textId="25CB9D8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7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BB8353C" w14:textId="5CEFE30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7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39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7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TDrawTile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record</w:delText>
        </w:r>
      </w:del>
    </w:p>
    <w:p w14:paraId="04DF0696" w14:textId="66C32BA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8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X, Y, KindOffset, ID: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B0C4D0E" w14:textId="37EAEA1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8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Selectable: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1F50481" w14:textId="4A24547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8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State: TTileState;</w:delText>
        </w:r>
      </w:del>
    </w:p>
    <w:p w14:paraId="4FBA8A6D" w14:textId="4083585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9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25D4EF7" w14:textId="09E0A2E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0AB2BA1" w14:textId="2FE80BB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9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9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399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TDrawTiles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array of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TDrawTile;</w:delText>
        </w:r>
      </w:del>
    </w:p>
    <w:p w14:paraId="11B5876C" w14:textId="7417292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9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39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C18FC18" w14:textId="0A8BA7A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39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0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TFMahjong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class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(TForm)</w:delText>
        </w:r>
      </w:del>
    </w:p>
    <w:p w14:paraId="658C17F5" w14:textId="2AAB709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Timer: TTimer;</w:delText>
        </w:r>
      </w:del>
    </w:p>
    <w:p w14:paraId="4A7FF9EE" w14:textId="0E0BDA5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0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MainMenu: TMainMenu;</w:delText>
        </w:r>
      </w:del>
    </w:p>
    <w:p w14:paraId="2AA3F6D4" w14:textId="77C3913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1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miGame: TMenuItem;</w:delText>
        </w:r>
      </w:del>
    </w:p>
    <w:p w14:paraId="6F40F4E9" w14:textId="24A60C5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1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1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miHelp: TMenuItem;</w:delText>
        </w:r>
      </w:del>
    </w:p>
    <w:p w14:paraId="2A007CF1" w14:textId="11347C7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1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1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sb: TStatusBar;</w:delText>
        </w:r>
      </w:del>
    </w:p>
    <w:p w14:paraId="6FC5EB69" w14:textId="2596A0D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1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ActionList: TActionList;</w:delText>
        </w:r>
      </w:del>
    </w:p>
    <w:p w14:paraId="16E50E63" w14:textId="1EA43A6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2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actHighlightAvailableTiles: TAction;</w:delText>
        </w:r>
      </w:del>
    </w:p>
    <w:p w14:paraId="6C65AD86" w14:textId="1D608DE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2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actUndo: TAction;</w:delText>
        </w:r>
      </w:del>
    </w:p>
    <w:p w14:paraId="13BEEB6A" w14:textId="6FF7276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2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miUndo: TMenuItem;</w:delText>
        </w:r>
      </w:del>
    </w:p>
    <w:p w14:paraId="1E59ED32" w14:textId="77AED81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3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pbMain: TPaintBox;</w:delText>
        </w:r>
      </w:del>
    </w:p>
    <w:p w14:paraId="7AED46AA" w14:textId="09A5673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3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miShowAvailableTiles: TMenuItem;</w:delText>
        </w:r>
      </w:del>
    </w:p>
    <w:p w14:paraId="7BBCEE1A" w14:textId="29766A8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3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miRecords: TMenuItem;</w:delText>
        </w:r>
      </w:del>
    </w:p>
    <w:p w14:paraId="1A074F83" w14:textId="3EE0741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4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miPlaymusic: TMenuItem;</w:delText>
        </w:r>
      </w:del>
    </w:p>
    <w:p w14:paraId="25821601" w14:textId="43D243B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4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miDelimiter: TMenuItem;</w:delText>
        </w:r>
      </w:del>
    </w:p>
    <w:p w14:paraId="0A92EDCC" w14:textId="747B8CA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4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miBacktomainmenu: TMenuItem;</w:delText>
        </w:r>
      </w:del>
    </w:p>
    <w:p w14:paraId="41B95EE3" w14:textId="42CFDB1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4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miMusic: TMenuItem;</w:delText>
        </w:r>
      </w:del>
    </w:p>
    <w:p w14:paraId="7F79F1A5" w14:textId="55A9119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5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pbMainPaint(Sender: TObject);</w:delText>
        </w:r>
      </w:del>
    </w:p>
    <w:p w14:paraId="04383637" w14:textId="1F371AD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5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FormDestroy(Sender: TObject);</w:delText>
        </w:r>
      </w:del>
    </w:p>
    <w:p w14:paraId="7B84856A" w14:textId="5AEF130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5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FormCreate(Sender: TObject);</w:delText>
        </w:r>
      </w:del>
    </w:p>
    <w:p w14:paraId="25FF1E82" w14:textId="495E00D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6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FormClose(Sender: TObject;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var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Action: TCloseAction);</w:delText>
        </w:r>
      </w:del>
    </w:p>
    <w:p w14:paraId="47422363" w14:textId="41D17DE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6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DrawPlayingState;</w:delText>
        </w:r>
      </w:del>
    </w:p>
    <w:p w14:paraId="4F5475B7" w14:textId="7BDDF13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6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OnTilesUpdate;</w:delText>
        </w:r>
      </w:del>
    </w:p>
    <w:p w14:paraId="7634C4C5" w14:textId="1861F67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7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pbMouseDown(Sender: TObject; Button: TMouseButton;</w:delText>
        </w:r>
      </w:del>
    </w:p>
    <w:p w14:paraId="616DAADB" w14:textId="773B7EA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7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Shift: TShiftState; X, Y: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474085F9" w14:textId="3F17792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7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SetSelectedTile(I: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11608950" w14:textId="44ACD9C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7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actHighlightAvailableTilesExecute(Sender: TObject);</w:delText>
        </w:r>
      </w:del>
    </w:p>
    <w:p w14:paraId="3F806C19" w14:textId="4CF0B61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8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actUndoExecute(Sender: TObject);</w:delText>
        </w:r>
      </w:del>
    </w:p>
    <w:p w14:paraId="3CBFD11A" w14:textId="5EF3C16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8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TimerTimer(Sender: TObject);</w:delText>
        </w:r>
      </w:del>
    </w:p>
    <w:p w14:paraId="25C59A01" w14:textId="36011A9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8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actUndoUpdate(Sender: TObject);</w:delText>
        </w:r>
      </w:del>
    </w:p>
    <w:p w14:paraId="28B1DDC0" w14:textId="13311A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9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miRecordsClick(Sender: TObject);</w:delText>
        </w:r>
      </w:del>
    </w:p>
    <w:p w14:paraId="4A94C9DE" w14:textId="2080580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9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FormCloseQuery(Sender: TObject;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var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CanClose: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49112F8D" w14:textId="055CE37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09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miPlaymusicClick(Sender: TObject);</w:delText>
        </w:r>
      </w:del>
    </w:p>
    <w:p w14:paraId="335A0F43" w14:textId="48F1269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0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0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0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miBacktomainmenuClick(Sender: TObject);</w:delText>
        </w:r>
      </w:del>
    </w:p>
    <w:p w14:paraId="21084B6B" w14:textId="7FF13F4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0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1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0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private</w:delText>
        </w:r>
      </w:del>
    </w:p>
    <w:p w14:paraId="564205B0" w14:textId="057FC41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0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FInitX, FInitY: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DE10528" w14:textId="1193686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0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imgTiles, imgMask, imgMaps, imgBackground, imgTileBuffer,</w:delText>
        </w:r>
      </w:del>
    </w:p>
    <w:p w14:paraId="7C8FAFA9" w14:textId="5831F94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1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imgBuffer: TBitmap;</w:delText>
        </w:r>
      </w:del>
    </w:p>
    <w:p w14:paraId="2F52E852" w14:textId="1035B0F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FGame: TGame;</w:delText>
        </w:r>
      </w:del>
    </w:p>
    <w:p w14:paraId="1AA76A6F" w14:textId="76D23A0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FTiles: TDrawTiles;</w:delText>
        </w:r>
      </w:del>
    </w:p>
    <w:p w14:paraId="23AAD33B" w14:textId="4249502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1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2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FShowAvailable: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B764D08" w14:textId="119CF2F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2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FSelectedTileIndex: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4761A80" w14:textId="4D212D1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2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FLayoutKind: TLayoutKind;</w:delText>
        </w:r>
      </w:del>
    </w:p>
    <w:p w14:paraId="31E37E3D" w14:textId="00682F5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3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FCanClose: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F6EA68C" w14:textId="78FAEF2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OnPlayClick(X, Y: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): TTile;</w:delText>
        </w:r>
      </w:del>
    </w:p>
    <w:p w14:paraId="52F8587F" w14:textId="4641134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3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UpdateTiles;</w:delText>
        </w:r>
      </w:del>
    </w:p>
    <w:p w14:paraId="1C67E1EC" w14:textId="31165AC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3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HasGameEnded;</w:delText>
        </w:r>
      </w:del>
    </w:p>
    <w:p w14:paraId="5852CFC8" w14:textId="32C7890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4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HasGameWon: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BFA1C92" w14:textId="55B9917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4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1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4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public</w:delText>
        </w:r>
      </w:del>
    </w:p>
    <w:p w14:paraId="452702FA" w14:textId="6AD5EEB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4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Create(AOwner: TComponent; LayoutKind: TLayoutKind);</w:delText>
        </w:r>
      </w:del>
    </w:p>
    <w:p w14:paraId="04AA0711" w14:textId="74E3F11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5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9DDCD47" w14:textId="67A47BA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D18D5D1" w14:textId="2C29C65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5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1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5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5CCF6F2B" w14:textId="59A9A77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5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1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CE89FF6" w14:textId="33BF223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6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uses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MainMenuForm;</w:delText>
        </w:r>
      </w:del>
    </w:p>
    <w:p w14:paraId="234D63F4" w14:textId="46906C6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B005B55" w14:textId="2D9C604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6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1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6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const</w:delText>
        </w:r>
      </w:del>
    </w:p>
    <w:p w14:paraId="07BCC7F7" w14:textId="16A4BB2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6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TILE_WIDTH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04FFA69" w14:textId="53EF15F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7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TILE_HEIGHT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95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7468A60" w14:textId="3343164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7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LAYER_DX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8376501" w14:textId="303B4D3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7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LAYER_DY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02AD94B" w14:textId="6E0F22C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6DEC487" w14:textId="25910C2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81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41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8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808080"/>
            <w:sz w:val="16"/>
            <w:szCs w:val="16"/>
          </w:rPr>
          <w:delText>{$R *.dfm}</w:delText>
        </w:r>
      </w:del>
    </w:p>
    <w:p w14:paraId="2B261DF3" w14:textId="488CC4C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84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41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057D040" w14:textId="4BF2715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8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TFMahjong.OnPlayClick(X, Y: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): TTile;</w:delText>
        </w:r>
      </w:del>
    </w:p>
    <w:p w14:paraId="73DD2829" w14:textId="2EF1D5A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8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1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9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065AADB3" w14:textId="7381775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1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9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FC668CB" w14:textId="48CBAD7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9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1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19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9AF197F" w14:textId="2AA6DBF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19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1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with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imgTileBuffer.Canvas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2D72109A" w14:textId="5E50AF8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0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2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0BF3BA44" w14:textId="0BE2FB5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0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imgTileBuffer.Canvas.Pen.Style := psClear;</w:delText>
        </w:r>
      </w:del>
    </w:p>
    <w:p w14:paraId="203D7FC6" w14:textId="1B921FE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0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Brush.Color := clWhite;</w:delText>
        </w:r>
      </w:del>
    </w:p>
    <w:p w14:paraId="725B83D4" w14:textId="46E4D48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1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Rectangle(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Width, Height);</w:delText>
        </w:r>
      </w:del>
    </w:p>
    <w:p w14:paraId="3BDD3EFF" w14:textId="327442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1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2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High(FTiles)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31C69487" w14:textId="3134755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1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2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1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2A3CDB5B" w14:textId="70FF2FA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1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2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Brush.Color := TColor(I);</w:delText>
        </w:r>
      </w:del>
    </w:p>
    <w:p w14:paraId="7BB80381" w14:textId="08D3CFC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2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Rectangle(FTiles[I].X, FTiles[I].Y, FTiles[I].X + TILE_WIDTH,</w:delText>
        </w:r>
      </w:del>
    </w:p>
    <w:p w14:paraId="5D6B56B6" w14:textId="7DD629D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2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FTiles[I].Y + TILE_HEIGHT);</w:delText>
        </w:r>
      </w:del>
    </w:p>
    <w:p w14:paraId="79EA5EDA" w14:textId="5B7DC09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3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F45D020" w14:textId="6EA69CD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I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(Pixels[X, Y]);</w:delText>
        </w:r>
      </w:del>
    </w:p>
    <w:p w14:paraId="244E2A14" w14:textId="705133F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3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2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3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= clWhite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65B0FB8F" w14:textId="31AAE18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37" w:author="Maxim Vashkevich" w:date="2019-12-26T09:00:00Z"/>
          <w:rFonts w:ascii="Courier New" w:hAnsi="Courier New" w:cs="Courier New"/>
          <w:color w:val="0000FF"/>
          <w:sz w:val="16"/>
          <w:szCs w:val="16"/>
        </w:rPr>
        <w:pPrChange w:id="42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3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nil</w:delText>
        </w:r>
      </w:del>
    </w:p>
    <w:p w14:paraId="51AF82ED" w14:textId="39E7524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4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2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42" w:author="Maxim Vashkevich" w:date="2019-12-26T09:00:00Z"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553EA01A" w14:textId="50ED156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4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4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:= FGame.GetTileByID(FTiles[I].ID);</w:delText>
        </w:r>
      </w:del>
    </w:p>
    <w:p w14:paraId="5E90F5C3" w14:textId="74D1A97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4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A311E64" w14:textId="2A5E5E8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5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SetSelectedTile(I);</w:delText>
        </w:r>
      </w:del>
    </w:p>
    <w:p w14:paraId="4967D964" w14:textId="63465BE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5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00B9CEF" w14:textId="1D4194A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8903ADD" w14:textId="622F4B9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5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5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TFMahjong.OnTilesUpdate;</w:delText>
        </w:r>
      </w:del>
    </w:p>
    <w:p w14:paraId="602F1968" w14:textId="4B73310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6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2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6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9EEA4EB" w14:textId="1E7D7A3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6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UpdateTiles;</w:delText>
        </w:r>
      </w:del>
    </w:p>
    <w:p w14:paraId="233981B2" w14:textId="4EC705F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6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DrawPlayingState;</w:delText>
        </w:r>
      </w:del>
    </w:p>
    <w:p w14:paraId="70315796" w14:textId="0D7D6E2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6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2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7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HasGameWon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2FFA1219" w14:textId="5A343FA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7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7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HasGameEnded;</w:delText>
        </w:r>
      </w:del>
    </w:p>
    <w:p w14:paraId="2795259F" w14:textId="6E5D342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7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7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FD104C1" w14:textId="08A73EF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0B0183C" w14:textId="71224DA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8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TFMahjong.UpdateTiles;</w:delText>
        </w:r>
      </w:del>
    </w:p>
    <w:p w14:paraId="6E9E9182" w14:textId="4C0906A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8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2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8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54410EA7" w14:textId="7726357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8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Tiles: TTileArray;</w:delText>
        </w:r>
      </w:del>
    </w:p>
    <w:p w14:paraId="5EDC0232" w14:textId="09220EE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9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94D16B9" w14:textId="7AA1603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9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2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9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D6D99E3" w14:textId="4D0B9C5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29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FSelectedTileIndex := MaxInt;</w:delText>
        </w:r>
      </w:del>
    </w:p>
    <w:p w14:paraId="50B57BC5" w14:textId="5178A03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2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2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0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Tiles := FGame.Tiles;</w:delText>
        </w:r>
      </w:del>
    </w:p>
    <w:p w14:paraId="5D5A1A64" w14:textId="60FC9A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0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SetLength(FTiles, Length(Tiles));</w:delText>
        </w:r>
      </w:del>
    </w:p>
    <w:p w14:paraId="64B368C2" w14:textId="0491B55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0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0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High(Tiles)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51C6D309" w14:textId="64E731F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0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0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539AE413" w14:textId="76F52FD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1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FTiles[I].X := FInitX + Tiles[I].Position.X * (TILE_WIDTH - LAYER_DX)</w:delText>
        </w:r>
      </w:del>
    </w:p>
    <w:p w14:paraId="782C84A4" w14:textId="4396DF9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2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+ (Tiles[I].Position.Layer +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 * LAYER_DX;</w:delText>
        </w:r>
      </w:del>
    </w:p>
    <w:p w14:paraId="5EE97C51" w14:textId="0BFD785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FTiles[I].Y := FInitY + Tiles[I].Position.Y * (TILE_HEIGHT - LAYER_DY)</w:delText>
        </w:r>
      </w:del>
    </w:p>
    <w:p w14:paraId="3E530944" w14:textId="168B694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1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2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2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- (Tiles[I].Position.Layer +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 * LAYER_DY;</w:delText>
        </w:r>
      </w:del>
    </w:p>
    <w:p w14:paraId="12974761" w14:textId="5856A9F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2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FTiles[I].KindOffset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(Tiles[I].Kind);</w:delText>
        </w:r>
      </w:del>
    </w:p>
    <w:p w14:paraId="509A0744" w14:textId="0FC47F7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2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FTiles[I].ID := Tiles[I].ID;</w:delText>
        </w:r>
      </w:del>
    </w:p>
    <w:p w14:paraId="401589EE" w14:textId="0059E9C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3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FTiles[I].Selectable := Tiles[I].Selectable;</w:delText>
        </w:r>
      </w:del>
    </w:p>
    <w:p w14:paraId="15593B37" w14:textId="58CC3FB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B4178F6" w14:textId="39315E5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3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sb.Panels[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].Text := FGame.MovesLeft.ToString;</w:delText>
        </w:r>
      </w:del>
    </w:p>
    <w:p w14:paraId="39CA2FE3" w14:textId="043A1B1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3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sb.Panels[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].Text := FGame.TilesLeft.ToString;</w:delText>
        </w:r>
      </w:del>
    </w:p>
    <w:p w14:paraId="1C9BEBFD" w14:textId="442F0D9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4B8F831" w14:textId="3035ED6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4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7163AE0" w14:textId="1FE2538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ADDA3BA" w14:textId="6A3F54A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4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TFMahjong.HasGameEnded;</w:delText>
        </w:r>
      </w:del>
    </w:p>
    <w:p w14:paraId="03DEF62F" w14:textId="1A9E83C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5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5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1B9713DC" w14:textId="1649F2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5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FNoMoves: TFNoMoves;</w:delText>
        </w:r>
      </w:del>
    </w:p>
    <w:p w14:paraId="0DE1ADE6" w14:textId="2DF6320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5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5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5D91544" w14:textId="58EAA73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5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6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14119AD6" w14:textId="7764C5A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6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6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FGame.HasNoTurns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026DC203" w14:textId="70009E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6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6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47B89E64" w14:textId="5C816D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7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FNoMoves := TFNoMoves.Create(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10A1501B" w14:textId="7F29506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7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7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try</w:delText>
        </w:r>
      </w:del>
    </w:p>
    <w:p w14:paraId="178AC3E6" w14:textId="7A44D3A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7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7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case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FNoMoves.ShowModal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of</w:delText>
        </w:r>
      </w:del>
    </w:p>
    <w:p w14:paraId="418A08D9" w14:textId="78BF101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7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mrUndo:</w:delText>
        </w:r>
      </w:del>
    </w:p>
    <w:p w14:paraId="678252CF" w14:textId="54D967A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8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    actUndo.Execute;</w:delText>
        </w:r>
      </w:del>
    </w:p>
    <w:p w14:paraId="0DAFB135" w14:textId="336A19C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8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mrMix:</w:delText>
        </w:r>
      </w:del>
    </w:p>
    <w:p w14:paraId="282E0836" w14:textId="076428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8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3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8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8FDBDD0" w14:textId="0E8EA4D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9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FGame.Mix;</w:delText>
        </w:r>
      </w:del>
    </w:p>
    <w:p w14:paraId="09677EE7" w14:textId="2345A16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9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        UpdateTiles;</w:delText>
        </w:r>
      </w:del>
    </w:p>
    <w:p w14:paraId="627C0915" w14:textId="414CF82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39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        DrawPlayingState;</w:delText>
        </w:r>
      </w:del>
    </w:p>
    <w:p w14:paraId="4B754810" w14:textId="6EE9CD1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3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3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0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D5A7B0E" w14:textId="1A6D587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0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mrEnd:</w:delText>
        </w:r>
      </w:del>
    </w:p>
    <w:p w14:paraId="432FC1D8" w14:textId="31CE1BC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0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4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0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A2C5BC1" w14:textId="23B96A6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0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FCanClose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2C8BE40" w14:textId="1B3457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1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        ModalResult := mrOk;</w:delText>
        </w:r>
      </w:del>
    </w:p>
    <w:p w14:paraId="5A376D7F" w14:textId="784F0DD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1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B708F95" w14:textId="52CE2B4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1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84116ED" w14:textId="63BCD02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1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42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2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finally</w:delText>
        </w:r>
      </w:del>
    </w:p>
    <w:p w14:paraId="04196D19" w14:textId="41B666E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2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FNoMoves.Free;</w:delText>
        </w:r>
      </w:del>
    </w:p>
    <w:p w14:paraId="5E7B1A3E" w14:textId="5A06FD3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2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3AAA546" w14:textId="58E66BD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3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49345B9" w14:textId="5E85B03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0E69523" w14:textId="779B4BF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3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8F42BC4" w14:textId="1BBEAF5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A3FE60E" w14:textId="0EB6D3E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4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function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TFMahjong.HasGameWon: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06977A3" w14:textId="16EC2BD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4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4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4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391F65CF" w14:textId="46CE500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4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FAddRecord: TFAddRecord;</w:delText>
        </w:r>
      </w:del>
    </w:p>
    <w:p w14:paraId="04917585" w14:textId="73E238D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4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4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5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B560F16" w14:textId="77DEC3F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5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5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:= FGame.HasWon;</w:delText>
        </w:r>
      </w:del>
    </w:p>
    <w:p w14:paraId="0F8D996F" w14:textId="37C7B26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5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4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5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Result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4643F404" w14:textId="0314C1E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5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4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5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37F51C3D" w14:textId="5000319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6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Timer.Enabled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1492162" w14:textId="1367C00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6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6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FAddRecord := TFAddRecord.Create(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FLayoutKind, FGame.Time);</w:delText>
        </w:r>
      </w:del>
    </w:p>
    <w:p w14:paraId="7D92828A" w14:textId="0A80A28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6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4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6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try</w:delText>
        </w:r>
      </w:del>
    </w:p>
    <w:p w14:paraId="78A6F572" w14:textId="4F8DE6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6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7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FAddRecord.ShowModal;</w:delText>
        </w:r>
      </w:del>
    </w:p>
    <w:p w14:paraId="3823066F" w14:textId="0C3D181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7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4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7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finally</w:delText>
        </w:r>
      </w:del>
    </w:p>
    <w:p w14:paraId="32BA9915" w14:textId="7DDD36F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7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7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FAddRecord.Free;</w:delText>
        </w:r>
      </w:del>
    </w:p>
    <w:p w14:paraId="3B8F7C6B" w14:textId="14BDC69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8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AA4DAC8" w14:textId="09B557D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8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FCanClose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169F030" w14:textId="7DBC3A0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8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ModalResult := mrOk;</w:delText>
        </w:r>
      </w:del>
    </w:p>
    <w:p w14:paraId="083050DC" w14:textId="318570A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8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09ABF4B" w14:textId="297E900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BA98301" w14:textId="7767AF8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1138047" w14:textId="24D30EC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4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49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TFMahjong.actHighlightAvailableTilesExecute(Sender: TObject);</w:delText>
        </w:r>
      </w:del>
    </w:p>
    <w:p w14:paraId="642CDF22" w14:textId="4FEAAE4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49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4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8791629" w14:textId="7BD989A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FShowAvailable :=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FShowAvailable;</w:delText>
        </w:r>
      </w:del>
    </w:p>
    <w:p w14:paraId="4853FD08" w14:textId="6383646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0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actHighlightAvailableTiles.Checked := FShowAvailable;</w:delText>
        </w:r>
      </w:del>
    </w:p>
    <w:p w14:paraId="591F0973" w14:textId="42B0747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0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DrawPlayingState;</w:delText>
        </w:r>
      </w:del>
    </w:p>
    <w:p w14:paraId="16BA700C" w14:textId="1D02B5A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1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9694C16" w14:textId="0C00A43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798A5A9" w14:textId="71879E6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1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TFMahjong.actUndoExecute(Sender: TObject);</w:delText>
        </w:r>
      </w:del>
    </w:p>
    <w:p w14:paraId="26180AAE" w14:textId="7AD4BF4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1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5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2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35E773A" w14:textId="0753463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2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FGame.Undo;</w:delText>
        </w:r>
      </w:del>
    </w:p>
    <w:p w14:paraId="5A10A085" w14:textId="20BA8D0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2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OnTilesUpdate;</w:delText>
        </w:r>
      </w:del>
    </w:p>
    <w:p w14:paraId="4AEAEDDA" w14:textId="353BC2A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2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2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1B38E60" w14:textId="50A7810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069CBF8" w14:textId="316B32B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3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TFMahjong.actUndoUpdate(Sender: TObject);</w:delText>
        </w:r>
      </w:del>
    </w:p>
    <w:p w14:paraId="05C2D3CC" w14:textId="7886985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3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5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3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E43DF66" w14:textId="52708D5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4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actUndo.Enabled := FGame.CanUndo;</w:delText>
        </w:r>
      </w:del>
    </w:p>
    <w:p w14:paraId="2CDE1EED" w14:textId="5358546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4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0553FE4" w14:textId="7EAC147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180E6D8" w14:textId="4813D33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4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constructor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TFMahjong.Create(AOwner: TComponent; LayoutKind: TLayoutKind);</w:delText>
        </w:r>
      </w:del>
    </w:p>
    <w:p w14:paraId="0924BE38" w14:textId="3B9BBDE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4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5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5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61A22456" w14:textId="2A2B6D9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5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inherited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Create(AOwner);</w:delText>
        </w:r>
      </w:del>
    </w:p>
    <w:p w14:paraId="2458E7B6" w14:textId="4BFF588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5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FInitX := (ClientWidth - Layouts[LayoutKind].Width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2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*</w:delText>
        </w:r>
      </w:del>
    </w:p>
    <w:p w14:paraId="01BDFD40" w14:textId="5BB065E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6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TILE_WIDTH)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0A92257" w14:textId="78959F9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6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FInitY := (ClientHeight - Layouts[LayoutKind].Height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2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*</w:delText>
        </w:r>
      </w:del>
    </w:p>
    <w:p w14:paraId="23975640" w14:textId="3FC348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6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6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TILE_HEIGHT)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div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FD49C5A" w14:textId="1388485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6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Timer.Enabled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A7F375D" w14:textId="6E4D032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7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FLayoutKind := LayoutKind;</w:delText>
        </w:r>
      </w:del>
    </w:p>
    <w:p w14:paraId="1D7B9845" w14:textId="1B7EFA8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7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FGame := TGame.Create(FLayoutKind);</w:delText>
        </w:r>
      </w:del>
    </w:p>
    <w:p w14:paraId="298D4C5C" w14:textId="715E2DE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7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FGame.OnTilesChange := OnTilesUpdate;</w:delText>
        </w:r>
      </w:del>
    </w:p>
    <w:p w14:paraId="2CB72F3A" w14:textId="3561CED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8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A9B9AB1" w14:textId="04480DF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8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E8A2AE1" w14:textId="37BD0FF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TFMahjong.DrawPlayingState;</w:delText>
        </w:r>
      </w:del>
    </w:p>
    <w:p w14:paraId="659BC484" w14:textId="6B19757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8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5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8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23CEE06F" w14:textId="59EBBCB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284CC0E" w14:textId="43B4322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9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5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4B9504BC" w14:textId="16569C1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5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59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imgBuffer.Canvas.Draw(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imgBackground);</w:delText>
        </w:r>
      </w:del>
    </w:p>
    <w:p w14:paraId="2EE37D5C" w14:textId="6436A6D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5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0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imgMask.Canvas.Pen.Color := clGreen;</w:delText>
        </w:r>
      </w:del>
    </w:p>
    <w:p w14:paraId="684CFCD3" w14:textId="31E1CAD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imgMask.Canvas.Pen.Width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C8C12A7" w14:textId="3E2E6C5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0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imgMask.Canvas.Brush.Style := bsClear;</w:delText>
        </w:r>
      </w:del>
    </w:p>
    <w:p w14:paraId="54B46F00" w14:textId="3A47500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0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1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for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0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to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High(FTiles)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29134737" w14:textId="3E9BD21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1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1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with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FTiles[I]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639FD841" w14:textId="7AD6990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1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1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06381633" w14:textId="1F105DA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1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1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Selectable)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and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FShowAvailable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30B85B2D" w14:textId="382B015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2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imgMask.Canvas.CopyRect(Rect(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TILE_WIDTH, TILE_HEIGHT),</w:delText>
        </w:r>
      </w:del>
    </w:p>
    <w:p w14:paraId="2B8E8D1D" w14:textId="64DF020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2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imgTiles.Canvas, Rect(TILE_WIDTH * KindOffset, TILE_HEIGHT,</w:delText>
        </w:r>
      </w:del>
    </w:p>
    <w:p w14:paraId="16C85B1E" w14:textId="5E1AA1A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2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TILE_WIDTH * (KindOffset +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2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* TILE_HEIGHT))</w:delText>
        </w:r>
      </w:del>
    </w:p>
    <w:p w14:paraId="1F5C4F9D" w14:textId="1EAECB9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2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3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3366F8FA" w14:textId="12FFC14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3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imgMask.Canvas.CopyRect(Rect(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TILE_WIDTH, TILE_HEIGHT),</w:delText>
        </w:r>
      </w:del>
    </w:p>
    <w:p w14:paraId="106A587A" w14:textId="5AF16B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3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imgTiles.Canvas, Rect(TILE_WIDTH * KindOffset,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5AD10900" w14:textId="67AD5A2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4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TILE_WIDTH * (KindOffset +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), TILE_HEIGHT));</w:delText>
        </w:r>
      </w:del>
    </w:p>
    <w:p w14:paraId="2053262F" w14:textId="724DA7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4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4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 = FSelectedTileIndex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30ECA31B" w14:textId="625BBF3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4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imgMask.Canvas.Rectangle(LAYER_DX +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TILE_WIDTH -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013A07F9" w14:textId="4D712DA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4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        TILE_HEIGHT -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 xml:space="preserve">2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- LAYER_DY);</w:delText>
        </w:r>
      </w:del>
    </w:p>
    <w:p w14:paraId="2A5081AC" w14:textId="09F1F0A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5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imgBuffer.Canvas.Draw(X, Y, imgMask);</w:delText>
        </w:r>
      </w:del>
    </w:p>
    <w:p w14:paraId="6D8B6F63" w14:textId="77849AB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5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93D0E62" w14:textId="0DA5D4C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5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pbMain.Canvas.Draw(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imgBuffer);</w:delText>
        </w:r>
      </w:del>
    </w:p>
    <w:p w14:paraId="565D8690" w14:textId="232D535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6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D002EA8" w14:textId="1CE39EE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B0AD5E5" w14:textId="220AF61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6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6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TFMahjong.FormClose(Sender: TObject;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var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Action: TCloseAction);</w:delText>
        </w:r>
      </w:del>
    </w:p>
    <w:p w14:paraId="19BC9D7E" w14:textId="198F094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6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6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3F2A271" w14:textId="26C59AF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7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FGame.Destroy;</w:delText>
        </w:r>
      </w:del>
    </w:p>
    <w:p w14:paraId="3E4EC7AE" w14:textId="3DC94AE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7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F4F3726" w14:textId="6E4BDA4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D039DF2" w14:textId="79D6DCA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8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TFMahjong.FormCloseQuery(Sender: TObject;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var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CanClose: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1ECF318C" w14:textId="42DBF5B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8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8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DAC792A" w14:textId="672997F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Timer.Enabled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CB107AA" w14:textId="68AB73E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8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8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FCanClose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1E7FE292" w14:textId="234C57C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MessageDlg</w:delText>
        </w:r>
      </w:del>
    </w:p>
    <w:p w14:paraId="2B23BE67" w14:textId="757A60B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6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9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'Do you want to exit game? Your game progress will be lost.'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154C3436" w14:textId="3EED9D5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9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6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69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mtConfirmation, mbYesNo,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 = mrNo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277BB756" w14:textId="3CB97B7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69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7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0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50352F2A" w14:textId="6E0B8D5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0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CanClose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35F3EB1" w14:textId="07D6E07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0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Timer.Enabled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7F4DD60" w14:textId="65889BD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0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7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1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27DD73E2" w14:textId="44CEDD1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1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7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1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else</w:delText>
        </w:r>
      </w:del>
    </w:p>
    <w:p w14:paraId="75B36DEE" w14:textId="61B0555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1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1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ModalResult := mrClose;</w:delText>
        </w:r>
      </w:del>
    </w:p>
    <w:p w14:paraId="7F8D3293" w14:textId="731B28D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1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6DA3FFD" w14:textId="73FA71B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DD5C039" w14:textId="0E48C41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2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2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TFMahjong.FormCreate(Sender: TObject);</w:delText>
        </w:r>
      </w:del>
    </w:p>
    <w:p w14:paraId="6C3C3973" w14:textId="1897A06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2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7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2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D74DC73" w14:textId="5800FB1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3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imgBuffer := TBitmap.Create;</w:delText>
        </w:r>
      </w:del>
    </w:p>
    <w:p w14:paraId="673A025D" w14:textId="38AE83C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imgBuffer.SetSize(pbMain.Width, pbMain.Height);</w:delText>
        </w:r>
      </w:del>
    </w:p>
    <w:p w14:paraId="37799AC7" w14:textId="1A01D63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F339AD6" w14:textId="5382BD1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3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imgTiles := TBitmap.Create;</w:delText>
        </w:r>
      </w:del>
    </w:p>
    <w:p w14:paraId="09C7D5B8" w14:textId="44E890F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4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imgTiles.LoadFromResourceName(HInstance,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'tiles'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525E9C61" w14:textId="290D118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2A21958" w14:textId="7565D5F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4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imgMask := TBitmap.Create;</w:delText>
        </w:r>
      </w:del>
    </w:p>
    <w:p w14:paraId="6FB31238" w14:textId="5CADB0C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4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imgMask.Transparent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3CED299" w14:textId="1665325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5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imgMask.SetSize(TILE_WIDTH, TILE_HEIGHT);</w:delText>
        </w:r>
      </w:del>
    </w:p>
    <w:p w14:paraId="707212EB" w14:textId="4349E7A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34CAB51" w14:textId="054827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5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imgTileBuffer := TBitmap.Create;</w:delText>
        </w:r>
      </w:del>
    </w:p>
    <w:p w14:paraId="0F553CA3" w14:textId="3C1FC6F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6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imgTileBuffer.SetSize(ClientWidth, ClientHeight);</w:delText>
        </w:r>
      </w:del>
    </w:p>
    <w:p w14:paraId="5403F681" w14:textId="7925BA4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6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7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6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with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imgTileBuffer.Canvas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3714A308" w14:textId="376935A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6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7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6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2DBF4086" w14:textId="4D4367E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6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Brush.Style := bsSolid;</w:delText>
        </w:r>
      </w:del>
    </w:p>
    <w:p w14:paraId="1D1B2D9F" w14:textId="1C63CA3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7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Pen.Width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6B1F78B" w14:textId="3FC2C5B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7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Rectangle(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Width, Height);</w:delText>
        </w:r>
      </w:del>
    </w:p>
    <w:p w14:paraId="64724D9C" w14:textId="3B072CB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7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01849C5" w14:textId="1D4A279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ED2B3DB" w14:textId="40DE9D6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8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imgBackground := TBitmap.Create;</w:delText>
        </w:r>
      </w:del>
    </w:p>
    <w:p w14:paraId="444A8F42" w14:textId="452E466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8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imgBackground.LoadFromResourceName(HInstance,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'background'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7B66A161" w14:textId="1B507CE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8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FSelectedTileIndex := MaxInt;</w:delText>
        </w:r>
      </w:del>
    </w:p>
    <w:p w14:paraId="2B49EE3E" w14:textId="79D51B7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9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UpdateTiles;</w:delText>
        </w:r>
      </w:del>
    </w:p>
    <w:p w14:paraId="4E45787F" w14:textId="45AFD6D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7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A2C6DE9" w14:textId="05D2A8F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5817250" w14:textId="2A325F3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7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7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TFMahjong.FormDestroy(Sender: TObject);</w:delText>
        </w:r>
      </w:del>
    </w:p>
    <w:p w14:paraId="020B4BC5" w14:textId="697CA69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0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06667CD7" w14:textId="7509067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0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imgBackground.Free;</w:delText>
        </w:r>
      </w:del>
    </w:p>
    <w:p w14:paraId="24D00765" w14:textId="7649D2C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0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imgMask.Free;</w:delText>
        </w:r>
      </w:del>
    </w:p>
    <w:p w14:paraId="5BB87C81" w14:textId="0928FF1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1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1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imgTiles.Free;</w:delText>
        </w:r>
      </w:del>
    </w:p>
    <w:p w14:paraId="4F8D551D" w14:textId="00E364D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1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C071F6F" w14:textId="2E9FD12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84DE6BA" w14:textId="2854D28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2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TFMahjong.pbMouseDown(Sender: TObject; Button: TMouseButton;</w:delText>
        </w:r>
      </w:del>
    </w:p>
    <w:p w14:paraId="1F993BB9" w14:textId="57464DE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2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Shift: TShiftState; X, Y: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5494ECFE" w14:textId="3F28355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2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2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70549C5F" w14:textId="3826137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2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2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Button = mbLeft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78FFC904" w14:textId="49B79B1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3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FGame.SelectedTile := OnPlayClick(X, Y);</w:delText>
        </w:r>
      </w:del>
    </w:p>
    <w:p w14:paraId="07CF9CDC" w14:textId="07A4C1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3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2C167E2" w14:textId="56A1CBE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0BB1947" w14:textId="2875E5E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4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TFMahjong.miBacktomainmenuClick(Sender: TObject);</w:delText>
        </w:r>
      </w:del>
    </w:p>
    <w:p w14:paraId="74C579E7" w14:textId="4E01A4D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4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4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6E28D33" w14:textId="4B2963E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4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Timer.Enabled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C4FC826" w14:textId="76F7C35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4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MessageDlg</w:delText>
        </w:r>
      </w:del>
    </w:p>
    <w:p w14:paraId="2BBE45DA" w14:textId="594673F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5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'Do you want to return to main menu? Your game progress will be lost.'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</w:delText>
        </w:r>
      </w:del>
    </w:p>
    <w:p w14:paraId="3D8A9330" w14:textId="1C42D09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5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5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mtConfirmation, mbYesNo,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) = mrNo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083D6DDC" w14:textId="6BE6888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56" w:author="Maxim Vashkevich" w:date="2019-12-26T09:00:00Z"/>
          <w:rFonts w:ascii="Courier New" w:hAnsi="Courier New" w:cs="Courier New"/>
          <w:color w:val="0000FF"/>
          <w:sz w:val="16"/>
          <w:szCs w:val="16"/>
        </w:rPr>
        <w:pPrChange w:id="48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5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Timer.Enabled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</w:del>
    </w:p>
    <w:p w14:paraId="37AC4719" w14:textId="6CDA096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5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61" w:author="Maxim Vashkevich" w:date="2019-12-26T09:00:00Z"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67304A12" w14:textId="03A87AC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6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6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42967306" w14:textId="5D21B03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6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FCanClose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0C788E5" w14:textId="70730B8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7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ModalResult := mrOk;</w:delText>
        </w:r>
      </w:del>
    </w:p>
    <w:p w14:paraId="21DB7942" w14:textId="0FCF51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7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BC79810" w14:textId="0FED442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7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3219BC5" w14:textId="1C5C031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B619515" w14:textId="10EFD71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9A1092A" w14:textId="3DD53DF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8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TFMahjong.miPlaymusicClick(Sender: TObject);</w:delText>
        </w:r>
      </w:del>
    </w:p>
    <w:p w14:paraId="11E9757D" w14:textId="38B7E54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8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444CFF19" w14:textId="7B2B871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8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8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miPlaymusic.Checked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58E32EE2" w14:textId="5782585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FMainMenu.mpAudio.Stop</w:delText>
        </w:r>
      </w:del>
    </w:p>
    <w:p w14:paraId="1E8A74E9" w14:textId="770D352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9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8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9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40B3DC32" w14:textId="151C537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8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89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FMainMenu.mpAudio.Play;</w:delText>
        </w:r>
      </w:del>
    </w:p>
    <w:p w14:paraId="4F1343ED" w14:textId="7ABA53D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8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121CC2A" w14:textId="17CEF9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0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miPlaymusic.Checked :=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miPlaymusic.Checked;</w:delText>
        </w:r>
      </w:del>
    </w:p>
    <w:p w14:paraId="78A244C4" w14:textId="3D83204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0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0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435076C" w14:textId="6A7A038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0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16A6339" w14:textId="75BC791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0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1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TFMahjong.miRecordsClick(Sender: TObject);</w:delText>
        </w:r>
      </w:del>
    </w:p>
    <w:p w14:paraId="696D42E4" w14:textId="5A7F593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1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9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1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1FAC2615" w14:textId="7945688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1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RecordsForm: TFRecords;</w:delText>
        </w:r>
      </w:del>
    </w:p>
    <w:p w14:paraId="2A3DBF3C" w14:textId="76C8575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1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9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2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DDE1ED7" w14:textId="00D2D41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2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Timer.Enabled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D51E0DD" w14:textId="4CA8AC3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2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RecordsForm := TFRecords.Create(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792C786A" w14:textId="30BEA0B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2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9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2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try</w:delText>
        </w:r>
      </w:del>
    </w:p>
    <w:p w14:paraId="3A147DB5" w14:textId="3A63F33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3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RecordsForm.ShowModal;</w:delText>
        </w:r>
      </w:del>
    </w:p>
    <w:p w14:paraId="3F2764B1" w14:textId="13C1A76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3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9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3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finally</w:delText>
        </w:r>
      </w:del>
    </w:p>
    <w:p w14:paraId="654EAF44" w14:textId="67941E6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3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RecordsForm.Free;</w:delText>
        </w:r>
      </w:del>
    </w:p>
    <w:p w14:paraId="16A6C329" w14:textId="2C34CBC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4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699AE40" w14:textId="57B6D13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4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Timer.Enabled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0BE8320" w14:textId="72D3158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4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7B92D1B" w14:textId="26EE6D2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4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6042D6B" w14:textId="41E9D2F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5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5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TFMahjong.SetSelectedTile(I: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Integer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094F15BA" w14:textId="424F6BC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5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9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5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3A01285C" w14:textId="22B70DE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5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9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5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(I = FSelectedTileIndex)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or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(I &gt; Length(FTiles))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59761634" w14:textId="3AFE01C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6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FSelectedTileIndex := MaxInt</w:delText>
        </w:r>
      </w:del>
    </w:p>
    <w:p w14:paraId="223EBF5B" w14:textId="059A991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6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9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6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else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FTiles[I].Selectable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5C3FC034" w14:textId="1A26A57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6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FSelectedTileIndex := I;</w:delText>
        </w:r>
      </w:del>
    </w:p>
    <w:p w14:paraId="14BD62EF" w14:textId="57A785A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7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DrawPlayingState;</w:delText>
        </w:r>
      </w:del>
    </w:p>
    <w:p w14:paraId="40892EB6" w14:textId="4E06E5F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7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9D1C552" w14:textId="79B2593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F8BC663" w14:textId="4658271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7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TFMahjong.TimerTimer(Sender: TObject);</w:delText>
        </w:r>
      </w:del>
    </w:p>
    <w:p w14:paraId="20469783" w14:textId="3EE0032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7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49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8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4F2F445F" w14:textId="1451547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8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8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FGame.UpdateTime;</w:delText>
        </w:r>
      </w:del>
    </w:p>
    <w:p w14:paraId="635ECACC" w14:textId="0DEC303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8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8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8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sb.Panels[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].Text := TimeToStr(FGame.Time, FFormatSettings);</w:delText>
        </w:r>
      </w:del>
    </w:p>
    <w:p w14:paraId="4696EF97" w14:textId="3449109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8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8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9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7725AE2" w14:textId="720F760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9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9156093" w14:textId="1B703B0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49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TFMahjong.pbMainPaint(Sender: TObject);</w:delText>
        </w:r>
      </w:del>
    </w:p>
    <w:p w14:paraId="7426C463" w14:textId="3B94410C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9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  <w:lang w:val="ru-RU"/>
        </w:rPr>
        <w:pPrChange w:id="49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4998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begin</w:delText>
        </w:r>
      </w:del>
    </w:p>
    <w:p w14:paraId="0E48F3C4" w14:textId="55D6740D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4999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50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01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 xml:space="preserve">   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DrawPlayingState;</w:delText>
        </w:r>
      </w:del>
    </w:p>
    <w:p w14:paraId="1FBC6BF7" w14:textId="6ABAC8D9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02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50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04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end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;</w:delText>
        </w:r>
      </w:del>
    </w:p>
    <w:p w14:paraId="1A869A54" w14:textId="1AB819C8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05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50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3BE3CD6" w14:textId="79C3A0A9" w:rsidR="009D6A76" w:rsidRPr="009D6A76" w:rsidDel="00A4290C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rPr>
          <w:del w:id="5007" w:author="Maxim Vashkevich" w:date="2019-12-26T09:00:00Z"/>
        </w:rPr>
        <w:pPrChange w:id="5008" w:author="Maxim Vashkevich" w:date="2019-12-26T09:00:00Z">
          <w:pPr>
            <w:pStyle w:val="aff1"/>
          </w:pPr>
        </w:pPrChange>
      </w:pPr>
      <w:del w:id="5009" w:author="Maxim Vashkevich" w:date="2019-12-26T09:00:00Z">
        <w:r w:rsidRPr="009D6A76" w:rsidDel="00A4290C">
          <w:rPr>
            <w:b/>
            <w:lang w:val="ru-RU"/>
          </w:rPr>
          <w:delText>end</w:delText>
        </w:r>
        <w:r w:rsidDel="00A4290C">
          <w:rPr>
            <w:lang w:val="ru-RU"/>
          </w:rPr>
          <w:delText>.</w:delText>
        </w:r>
      </w:del>
    </w:p>
    <w:p w14:paraId="3E7226D9" w14:textId="6E44962B" w:rsidR="009D6A76" w:rsidDel="00A4290C" w:rsidRDefault="009D6A76" w:rsidP="00A4290C">
      <w:pPr>
        <w:pStyle w:val="4"/>
        <w:rPr>
          <w:del w:id="5010" w:author="Maxim Vashkevich" w:date="2019-12-26T09:00:00Z"/>
        </w:rPr>
        <w:pPrChange w:id="5011" w:author="Maxim Vashkevich" w:date="2019-12-26T09:00:00Z">
          <w:pPr>
            <w:pStyle w:val="4"/>
          </w:pPr>
        </w:pPrChange>
      </w:pPr>
      <w:del w:id="5012" w:author="Maxim Vashkevich" w:date="2019-12-26T09:00:00Z">
        <w:r w:rsidDel="00A4290C">
          <w:delText>Unit MainMenuForm</w:delText>
        </w:r>
        <w:r w:rsidR="004F56A5" w:rsidDel="00A4290C">
          <w:rPr>
            <w:lang w:val="ru-RU"/>
          </w:rPr>
          <w:delText>:</w:delText>
        </w:r>
      </w:del>
    </w:p>
    <w:p w14:paraId="11A3AC98" w14:textId="72559D8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1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1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1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unit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MainMenuForm;</w:delText>
        </w:r>
      </w:del>
    </w:p>
    <w:p w14:paraId="4F20EB74" w14:textId="5988F27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1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1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CF5AFBC" w14:textId="75CBE3A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1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0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2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interface</w:delText>
        </w:r>
      </w:del>
    </w:p>
    <w:p w14:paraId="38639D08" w14:textId="29E95EA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2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0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08C1EA9" w14:textId="78DFFBC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2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0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2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uses</w:delText>
        </w:r>
      </w:del>
    </w:p>
    <w:p w14:paraId="7A8122AA" w14:textId="421E185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2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HtmlHelpViewer, RecordsForm, Types, Mask, Tile, RecordService, GameForm,</w:delText>
        </w:r>
      </w:del>
    </w:p>
    <w:p w14:paraId="471BDBD4" w14:textId="4AC2C6F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3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Vcl.MPlayer, Winapi.Windows, Winapi.Messages, System.SysUtils, Vcl.Forms,</w:delText>
        </w:r>
      </w:del>
    </w:p>
    <w:p w14:paraId="12CD2877" w14:textId="2D58A8D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3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3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System.UITypes, System.Variants, System.Classes, Vcl.Graphics,</w:delText>
        </w:r>
      </w:del>
    </w:p>
    <w:p w14:paraId="6396058A" w14:textId="3D51D3D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3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Vcl.Controls, Vcl.Dialogs, Vcl.ExtCtrls, Vcl.StdCtrls, Vcl.Menus,</w:delText>
        </w:r>
      </w:del>
    </w:p>
    <w:p w14:paraId="0D5F74B3" w14:textId="0737A3A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4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Vcl.Buttons, System.ImageList, Vcl.ImgList, System.Actions, Vcl.ActnList;</w:delText>
        </w:r>
      </w:del>
    </w:p>
    <w:p w14:paraId="220CAA48" w14:textId="7C8D6C3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AED48EC" w14:textId="587D8F8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4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0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4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type</w:delText>
        </w:r>
      </w:del>
    </w:p>
    <w:p w14:paraId="5C136B7C" w14:textId="040B12D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4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TFMainMenu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class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(TForm)</w:delText>
        </w:r>
      </w:del>
    </w:p>
    <w:p w14:paraId="700F6782" w14:textId="37DF12D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5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pbMain: TPaintBox;</w:delText>
        </w:r>
      </w:del>
    </w:p>
    <w:p w14:paraId="1A02E2E9" w14:textId="03E342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5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btnTurtle: TBitBtn;</w:delText>
        </w:r>
      </w:del>
    </w:p>
    <w:p w14:paraId="7BC7C1B5" w14:textId="4088268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5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5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MainMenu: TMainMenu;</w:delText>
        </w:r>
      </w:del>
    </w:p>
    <w:p w14:paraId="395F3E61" w14:textId="423B86A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6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miRecords: TMenuItem;</w:delText>
        </w:r>
      </w:del>
    </w:p>
    <w:p w14:paraId="15E8F25F" w14:textId="00AA6F1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6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miHelp: TMenuItem;</w:delText>
        </w:r>
      </w:del>
    </w:p>
    <w:p w14:paraId="24A6E5E7" w14:textId="2573BF5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6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6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btnTriPeaks: TBitBtn;</w:delText>
        </w:r>
      </w:del>
    </w:p>
    <w:p w14:paraId="31CE9C05" w14:textId="647F154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6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mpAudio: TMediaPlayer;</w:delText>
        </w:r>
      </w:del>
    </w:p>
    <w:p w14:paraId="5E444222" w14:textId="7A5F8F5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7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btnCastle: TBitBtn;</w:delText>
        </w:r>
      </w:del>
    </w:p>
    <w:p w14:paraId="7BA9F5C7" w14:textId="11BF901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7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ActionList: TActionList;</w:delText>
        </w:r>
      </w:del>
    </w:p>
    <w:p w14:paraId="4246D4EB" w14:textId="7D086DE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7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actMusic: TAction;</w:delText>
        </w:r>
      </w:del>
    </w:p>
    <w:p w14:paraId="32631E81" w14:textId="476DB1D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8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miPlaymusic: TMenuItem;</w:delText>
        </w:r>
      </w:del>
    </w:p>
    <w:p w14:paraId="1F95FA41" w14:textId="564CDE2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8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8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miMusic: TMenuItem;</w:delText>
        </w:r>
      </w:del>
    </w:p>
    <w:p w14:paraId="57AE5CB7" w14:textId="5DF41FF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8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8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8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actHelp: TAction;</w:delText>
        </w:r>
      </w:del>
    </w:p>
    <w:p w14:paraId="5727AECC" w14:textId="797C1D3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8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8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9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actMusicMenu: TAction;</w:delText>
        </w:r>
      </w:del>
    </w:p>
    <w:p w14:paraId="2869AB8A" w14:textId="089319E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9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9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FormCreate(Sender: TObject);</w:delText>
        </w:r>
      </w:del>
    </w:p>
    <w:p w14:paraId="78E6A864" w14:textId="3E5D25E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9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9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9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FormPaint(Sender: TObject);</w:delText>
        </w:r>
      </w:del>
    </w:p>
    <w:p w14:paraId="43D70DAC" w14:textId="4DD0690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09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0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09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btnGameClick(Sender: TObject);</w:delText>
        </w:r>
      </w:del>
    </w:p>
    <w:p w14:paraId="2C345760" w14:textId="300E7AF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0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0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0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miRecordsClick(Sender: TObject);</w:delText>
        </w:r>
      </w:del>
    </w:p>
    <w:p w14:paraId="6F08DA2F" w14:textId="5F47406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0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0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0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mpAudioNotify(Sender: TObject);</w:delText>
        </w:r>
      </w:del>
    </w:p>
    <w:p w14:paraId="41A734E3" w14:textId="6BB3559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0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0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actMusicExecute(Sender: TObject);</w:delText>
        </w:r>
      </w:del>
    </w:p>
    <w:p w14:paraId="46A4AD06" w14:textId="79ADB97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0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1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actMusicUpdate(Sender: TObject);</w:delText>
        </w:r>
      </w:del>
    </w:p>
    <w:p w14:paraId="368EA0BD" w14:textId="21D91A3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1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actHelpExecute(Sender: TObject);</w:delText>
        </w:r>
      </w:del>
    </w:p>
    <w:p w14:paraId="18B9392C" w14:textId="282FCF6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1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actMusicMenuExecute(Sender: TObject);</w:delText>
        </w:r>
      </w:del>
    </w:p>
    <w:p w14:paraId="14D2FD8A" w14:textId="0FB006A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1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1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2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private</w:delText>
        </w:r>
      </w:del>
    </w:p>
    <w:p w14:paraId="7D556594" w14:textId="60D18C0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2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FCanClose: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Boolean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026E5C9" w14:textId="61F5F2D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2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imgBackground, imgBuffer, imgTextBuffer: TBitmap;</w:delText>
        </w:r>
      </w:del>
    </w:p>
    <w:p w14:paraId="7F4A3625" w14:textId="647B4AB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2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2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D0C1962" w14:textId="68EDBE7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436ACD4" w14:textId="03AFFA3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3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1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3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30910DE5" w14:textId="51B366B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3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3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FMainMenu: TFMainMenu;</w:delText>
        </w:r>
      </w:del>
    </w:p>
    <w:p w14:paraId="47CECB9B" w14:textId="6A777B4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365C2BD" w14:textId="5CE8FE0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4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1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4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51ECA6CC" w14:textId="716555C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4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1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EC7CDA7" w14:textId="5798EFA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45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51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47" w:author="Maxim Vashkevich" w:date="2019-12-26T09:00:00Z">
        <w:r w:rsidRPr="009D6A76" w:rsidDel="00A4290C">
          <w:rPr>
            <w:rFonts w:ascii="Courier New" w:hAnsi="Courier New" w:cs="Courier New"/>
            <w:color w:val="808080"/>
            <w:sz w:val="16"/>
            <w:szCs w:val="16"/>
          </w:rPr>
          <w:delText>{$R *.dfm}</w:delText>
        </w:r>
      </w:del>
    </w:p>
    <w:p w14:paraId="52296EF0" w14:textId="212F191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48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51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A91BCFD" w14:textId="26E3248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5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1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5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const</w:delText>
        </w:r>
      </w:del>
    </w:p>
    <w:p w14:paraId="640BFA8B" w14:textId="6372019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5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AUDIO_NAME 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'audio/background.mp3'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A978F06" w14:textId="57B5492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5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HELP_NAME 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'help/Mahjong.chm'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3569B90" w14:textId="60C3676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C9AE0F9" w14:textId="1CD2086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6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TFMainMenu.actHelpExecute(Sender: TObject);</w:delText>
        </w:r>
      </w:del>
    </w:p>
    <w:p w14:paraId="2CB55506" w14:textId="4099BCC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6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1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6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438B933B" w14:textId="2F558CA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6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6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Application.HelpCommand(HELP_CONTENTS,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5C9C2648" w14:textId="5B08F72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7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6D758EEA" w14:textId="01FEBE8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1F8A363" w14:textId="4B2C660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7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7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TFMainMenu.actMusicExecute(Sender: TObject);</w:delText>
        </w:r>
      </w:del>
    </w:p>
    <w:p w14:paraId="4AA0FAE2" w14:textId="0152DA9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7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1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8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CC59BDA" w14:textId="41F2D73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8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1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8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actMusic.Checked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63F8B550" w14:textId="1DE78D3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FMainMenu.mpAudio.Play</w:delText>
        </w:r>
      </w:del>
    </w:p>
    <w:p w14:paraId="5750A3F7" w14:textId="0B38D15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8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1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8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else</w:delText>
        </w:r>
      </w:del>
    </w:p>
    <w:p w14:paraId="4BAF15C5" w14:textId="107BEC9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FMainMenu.mpAudio.Stop;</w:delText>
        </w:r>
      </w:del>
    </w:p>
    <w:p w14:paraId="16E2F4A5" w14:textId="67435D7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1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BD01BC3" w14:textId="1E6499D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9C5B5B3" w14:textId="68C4454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1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1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TFMainMenu.actMusicMenuExecute(Sender: TObject);</w:delText>
        </w:r>
      </w:del>
    </w:p>
    <w:p w14:paraId="50D84DCC" w14:textId="4CA36A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0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0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52D66AD" w14:textId="343B52F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0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0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09C8ACFA" w14:textId="62EA292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0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2A0BA26" w14:textId="6BB31AF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0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1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B124103" w14:textId="08A79B7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1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654D7A6" w14:textId="210447E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FE1C0B1" w14:textId="0B35D9A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1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TFMainMenu.actMusicUpdate(Sender: TObject);</w:delText>
        </w:r>
      </w:del>
    </w:p>
    <w:p w14:paraId="32AA016C" w14:textId="2BECA3E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2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2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3F054BC6" w14:textId="7C1D3A0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2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actMusic.Enabled := actMusic.Enabled;</w:delText>
        </w:r>
      </w:del>
    </w:p>
    <w:p w14:paraId="4938C5F8" w14:textId="563FC42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2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20F892C" w14:textId="6753D66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90E1ACD" w14:textId="47B930C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3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TFMainMenu.btnGameClick(Sender: TObject);</w:delText>
        </w:r>
      </w:del>
    </w:p>
    <w:p w14:paraId="3D26FEB1" w14:textId="26919A9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3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3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1C05AC70" w14:textId="0730F50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3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FMahjong: TFMahjong;</w:delText>
        </w:r>
      </w:del>
    </w:p>
    <w:p w14:paraId="20B4F9E4" w14:textId="7C342E8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4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4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59E351F4" w14:textId="45C122A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4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4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4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FMainMenu.Hide;</w:delText>
        </w:r>
      </w:del>
    </w:p>
    <w:p w14:paraId="00CBEB57" w14:textId="79DD7CD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4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4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4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FMahjong := TFMahjong.Create(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TLayoutKind((Sender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as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TBitBtn).Tag));</w:delText>
        </w:r>
      </w:del>
    </w:p>
    <w:p w14:paraId="2A101916" w14:textId="15C210A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4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5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try</w:delText>
        </w:r>
      </w:del>
    </w:p>
    <w:p w14:paraId="469F287A" w14:textId="3C3E60D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5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5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FMahjong.ShowModal = mrClose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62E09A3C" w14:textId="4015889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5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5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5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begin</w:delText>
        </w:r>
      </w:del>
    </w:p>
    <w:p w14:paraId="5D89E416" w14:textId="46785A9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5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5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6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FCanClose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DFFF63D" w14:textId="62E79AC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6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6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6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.Close;</w:delText>
        </w:r>
      </w:del>
    </w:p>
    <w:p w14:paraId="2F963842" w14:textId="4A22E6C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6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6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0F91B5D" w14:textId="54AA792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6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6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finally</w:delText>
        </w:r>
      </w:del>
    </w:p>
    <w:p w14:paraId="5F9B7B07" w14:textId="565A47E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7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7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7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FMahjong.Free;</w:delText>
        </w:r>
      </w:del>
    </w:p>
    <w:p w14:paraId="6ACB96E1" w14:textId="36DE59E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7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7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7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F681FB0" w14:textId="0B2BBAC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7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7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FMainMenu.Show;</w:delText>
        </w:r>
      </w:del>
    </w:p>
    <w:p w14:paraId="789476C7" w14:textId="1E1E457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7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8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29DBA4F" w14:textId="0A5A9AB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8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8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8015905" w14:textId="6ECD821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TFMainMenu.FormCreate(Sender: TObject);</w:delText>
        </w:r>
      </w:del>
    </w:p>
    <w:p w14:paraId="56C0D315" w14:textId="5D05B9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8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8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3E6EA44C" w14:textId="454E9CD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9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Path: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string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5A1BF04" w14:textId="73E2DEA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9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2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929DA44" w14:textId="3CC5B7D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2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29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Randomize;</w:delText>
        </w:r>
      </w:del>
    </w:p>
    <w:p w14:paraId="75A72610" w14:textId="082B24D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2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0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imgBackground := TBitmap.Create;</w:delText>
        </w:r>
      </w:del>
    </w:p>
    <w:p w14:paraId="286C18F8" w14:textId="5DD4175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imgBackground.LoadFromResourceName(HInstance,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'background'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56069DF6" w14:textId="2C90073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0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imgBuffer := TBitmap.Create;</w:delText>
        </w:r>
      </w:del>
    </w:p>
    <w:p w14:paraId="56E6C53A" w14:textId="2C71EC6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1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imgBuffer.SetSize(pbMain.Width, pbMain.Height);</w:delText>
        </w:r>
      </w:del>
    </w:p>
    <w:p w14:paraId="6E291A42" w14:textId="370A9E6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1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1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 := TBitmap.Create;</w:delText>
        </w:r>
      </w:del>
    </w:p>
    <w:p w14:paraId="39E14E2A" w14:textId="2B228F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1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1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imgTextBuffer.Transparent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3806239" w14:textId="43B1504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1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1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imgTextBuffer.Canvas.Font.Name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'Tempus Sans ITC'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F44EAB1" w14:textId="4FA1858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2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2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imgTextBuffer.Canvas.Font.SIZE :=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1EC54CD" w14:textId="028CF06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2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2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imgTextBuffer.Canvas.Font.Style := [fsBold];</w:delText>
        </w:r>
      </w:del>
    </w:p>
    <w:p w14:paraId="727E27C4" w14:textId="0D14E39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2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2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imgTextBuffer.SetSize(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300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60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6CC88E99" w14:textId="23A33B4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2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3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3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Path := IncludeTrailingPathDelimiter(GetCurrentDir) + AUDIO_NAME;</w:delText>
        </w:r>
      </w:del>
    </w:p>
    <w:p w14:paraId="65138249" w14:textId="412D23C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3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33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3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FileExists(Path)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387A0A5B" w14:textId="7BC1CD5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3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33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3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3CEC04C0" w14:textId="0D2DA13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3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3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4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mpAudio.FileName := Path;</w:delText>
        </w:r>
      </w:del>
    </w:p>
    <w:p w14:paraId="457EFC5C" w14:textId="2A8E55C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4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4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4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mpAudio.Open;</w:delText>
        </w:r>
      </w:del>
    </w:p>
    <w:p w14:paraId="33A4419F" w14:textId="317E9AB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4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mpAudio.Play;</w:delText>
        </w:r>
      </w:del>
    </w:p>
    <w:p w14:paraId="3F762F54" w14:textId="2978C6D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4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actMusicMenu.Enabled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True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40276B1" w14:textId="7E98EED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5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3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5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</w:del>
    </w:p>
    <w:p w14:paraId="5D904196" w14:textId="4C101C4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5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3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5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else</w:delText>
        </w:r>
      </w:del>
    </w:p>
    <w:p w14:paraId="0230F6CE" w14:textId="211AA09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5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3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5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2B78F21D" w14:textId="2936785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6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MessageDlg(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'Audio is not available.'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mtWarning, [mbOk],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59ECFBA2" w14:textId="0AC4E8B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6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actMusicMenu.Enabled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37E5010" w14:textId="25C84B8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6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FD26A53" w14:textId="1006C44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7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Path := IncludeTrailingPathDelimiter(GetCurrentDir) + HELP_NAME;</w:delText>
        </w:r>
      </w:del>
    </w:p>
    <w:p w14:paraId="5645DD60" w14:textId="34EF859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7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3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7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if not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FileExists(Path)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514A82F1" w14:textId="63E406C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7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3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7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328E33F0" w14:textId="74A5A71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7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7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7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MessageDlg(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'Help is not available.'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mtWarning, [mbOk],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146B569B" w14:textId="4769F89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8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8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8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actHelp.Enabled :=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False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4E638AB" w14:textId="2CBD515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8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8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8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F18F973" w14:textId="1BE3228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8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C267809" w14:textId="73B0E54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AD7C125" w14:textId="2C6C01B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9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9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9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TFMainMenu.FormPaint(Sender: TObject);</w:delText>
        </w:r>
      </w:del>
    </w:p>
    <w:p w14:paraId="3219740C" w14:textId="468AB62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94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39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9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1585AE67" w14:textId="1302020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39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39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39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imgBuffer.Canvas.Draw(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imgBackground);</w:delText>
        </w:r>
      </w:del>
    </w:p>
    <w:p w14:paraId="4480682E" w14:textId="4F146CD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0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0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0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imgTextBuffer.Canvas.Brush.Color := clWhite;</w:delText>
        </w:r>
      </w:del>
    </w:p>
    <w:p w14:paraId="0D29807C" w14:textId="5D503F0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0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0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0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imgTextBuffer.Canvas.Pen.Style := psClear;</w:delText>
        </w:r>
      </w:del>
    </w:p>
    <w:p w14:paraId="0C32CB60" w14:textId="5CFED85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0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0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0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imgTextBuffer.Canvas.Rectangle(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Width, Height);</w:delText>
        </w:r>
      </w:del>
    </w:p>
    <w:p w14:paraId="13B0C971" w14:textId="37BEBD2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0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1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1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imgTextBuffer.Canvas.Font.Color := rgb($ff, $ff, $fe);</w:delText>
        </w:r>
      </w:del>
    </w:p>
    <w:p w14:paraId="002CA3EF" w14:textId="2B6B4D7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12" w:author="Maxim Vashkevich" w:date="2019-12-26T09:00:00Z"/>
          <w:rFonts w:ascii="Courier New" w:hAnsi="Courier New" w:cs="Courier New"/>
          <w:color w:val="008000"/>
          <w:sz w:val="16"/>
          <w:szCs w:val="16"/>
        </w:rPr>
        <w:pPrChange w:id="54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14" w:author="Maxim Vashkevich" w:date="2019-12-26T09:00:00Z"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>//    imgTextBuffer.Canvas.Font.Color := rgb($ff, $d1, $aa);</w:delText>
        </w:r>
      </w:del>
    </w:p>
    <w:p w14:paraId="4B99BDEC" w14:textId="795C375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17" w:author="Maxim Vashkevich" w:date="2019-12-26T09:00:00Z">
        <w:r w:rsidRPr="009D6A76" w:rsidDel="00A4290C">
          <w:rPr>
            <w:rFonts w:ascii="Courier New" w:hAnsi="Courier New" w:cs="Courier New"/>
            <w:color w:val="008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imgTextBuffer.Canvas.TextOut(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'Turtle'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6417E61E" w14:textId="7514133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2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imgBuffer.Canvas.Draw(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244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359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imgTextBuffer);</w:delText>
        </w:r>
      </w:del>
    </w:p>
    <w:p w14:paraId="03E3FDE5" w14:textId="1E335F4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2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imgTextBuffer.Canvas.Font.Color := rgb($11, $2f, $30);</w:delText>
        </w:r>
      </w:del>
    </w:p>
    <w:p w14:paraId="5C8FEA5E" w14:textId="6B34348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2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2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2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imgTextBuffer.Canvas.Rectangle(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Width, Height);</w:delText>
        </w:r>
      </w:del>
    </w:p>
    <w:p w14:paraId="181F107C" w14:textId="3C1374B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2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2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2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imgTextBuffer.Canvas.TextOut(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'TriPeaks'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7AC833F1" w14:textId="7C2414E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3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3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32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imgBuffer.Canvas.Draw(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928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359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imgTextBuffer);</w:delText>
        </w:r>
      </w:del>
    </w:p>
    <w:p w14:paraId="6D7DAF04" w14:textId="22AD814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3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3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35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imgTextBuffer.Canvas.Rectangle(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Width, Height);</w:delText>
        </w:r>
      </w:del>
    </w:p>
    <w:p w14:paraId="09B02012" w14:textId="661F88E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3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3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imgTextBuffer.Canvas.TextOut(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'Castle'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44CB1081" w14:textId="425BF4B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4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imgBuffer.Canvas.Draw(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594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719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imgTextBuffer);</w:delText>
        </w:r>
      </w:del>
    </w:p>
    <w:p w14:paraId="3D450705" w14:textId="5CC8B7D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C2B22B6" w14:textId="67F6FF4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4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4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4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pbMain.Canvas.Draw(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,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, imgBuffer);</w:delText>
        </w:r>
      </w:del>
    </w:p>
    <w:p w14:paraId="3DDF5611" w14:textId="09AC720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4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4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BF59BA0" w14:textId="53A4FB5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4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5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5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8600D9C" w14:textId="7B4AAAF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5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5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7F6F442" w14:textId="2659DFC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5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5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TFMainMenu.miRecordsClick(Sender: TObject);</w:delText>
        </w:r>
      </w:del>
    </w:p>
    <w:p w14:paraId="580578F8" w14:textId="60E9B4F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5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4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5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64FE98A2" w14:textId="355B07A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6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6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6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RecordsForm: TFRecords;</w:delText>
        </w:r>
      </w:del>
    </w:p>
    <w:p w14:paraId="16327730" w14:textId="0041223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6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46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6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9133B57" w14:textId="7330294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6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6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6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RecordsForm := TFRecords.Create(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Self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);</w:delText>
        </w:r>
      </w:del>
    </w:p>
    <w:p w14:paraId="61D83658" w14:textId="37BB2DE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6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4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7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try</w:delText>
        </w:r>
      </w:del>
    </w:p>
    <w:p w14:paraId="3EA9C195" w14:textId="2DDCD11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7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7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RecordsForm.ShowModal;</w:delText>
        </w:r>
      </w:del>
    </w:p>
    <w:p w14:paraId="11745563" w14:textId="3EB08E4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7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4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7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finally</w:delText>
        </w:r>
      </w:del>
    </w:p>
    <w:p w14:paraId="36FC6BCA" w14:textId="6687EB9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8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RecordsForm.Free;</w:delText>
        </w:r>
      </w:del>
    </w:p>
    <w:p w14:paraId="0CC00066" w14:textId="129A675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8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8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3CDBFEA1" w14:textId="33E0ABC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5EC43B75" w14:textId="4D2B3BF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8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929D098" w14:textId="76FF13E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8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4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9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TFMainMenu.mpAudioNotify(Sender: TObject);</w:delText>
        </w:r>
      </w:del>
    </w:p>
    <w:p w14:paraId="44342FEF" w14:textId="32AB94A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9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4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9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11FC010" w14:textId="7EF7FB8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95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4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49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if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mpAudio.NotifyValue = nvSuccessful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then</w:delText>
        </w:r>
      </w:del>
    </w:p>
    <w:p w14:paraId="5A17F04A" w14:textId="7503BE89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498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54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0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mpAudio.Play;</w:delText>
        </w:r>
      </w:del>
    </w:p>
    <w:p w14:paraId="636A35DA" w14:textId="5552BE9F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01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55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03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end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;</w:delText>
        </w:r>
      </w:del>
    </w:p>
    <w:p w14:paraId="7CA0C668" w14:textId="6267AF54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04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55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A030885" w14:textId="1D11AF06" w:rsidR="009D6A76" w:rsidRPr="009D6A76" w:rsidDel="00A4290C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rPr>
          <w:del w:id="5506" w:author="Maxim Vashkevich" w:date="2019-12-26T09:00:00Z"/>
        </w:rPr>
        <w:pPrChange w:id="5507" w:author="Maxim Vashkevich" w:date="2019-12-26T09:00:00Z">
          <w:pPr>
            <w:pStyle w:val="aff1"/>
          </w:pPr>
        </w:pPrChange>
      </w:pPr>
      <w:del w:id="5508" w:author="Maxim Vashkevich" w:date="2019-12-26T09:00:00Z">
        <w:r w:rsidDel="00A4290C">
          <w:rPr>
            <w:lang w:val="ru-RU"/>
          </w:rPr>
          <w:delText>end.</w:delText>
        </w:r>
      </w:del>
    </w:p>
    <w:p w14:paraId="3D4FECF2" w14:textId="2D296CE9" w:rsidR="009D6A76" w:rsidDel="00A4290C" w:rsidRDefault="009D6A76" w:rsidP="00A4290C">
      <w:pPr>
        <w:pStyle w:val="4"/>
        <w:rPr>
          <w:del w:id="5509" w:author="Maxim Vashkevich" w:date="2019-12-26T09:00:00Z"/>
        </w:rPr>
        <w:pPrChange w:id="5510" w:author="Maxim Vashkevich" w:date="2019-12-26T09:00:00Z">
          <w:pPr>
            <w:pStyle w:val="4"/>
          </w:pPr>
        </w:pPrChange>
      </w:pPr>
      <w:del w:id="5511" w:author="Maxim Vashkevich" w:date="2019-12-26T09:00:00Z">
        <w:r w:rsidDel="00A4290C">
          <w:delText>Unit NoMovesForm</w:delText>
        </w:r>
        <w:r w:rsidR="004F56A5" w:rsidDel="00A4290C">
          <w:rPr>
            <w:lang w:val="ru-RU"/>
          </w:rPr>
          <w:delText>:</w:delText>
        </w:r>
      </w:del>
    </w:p>
    <w:p w14:paraId="67326F5A" w14:textId="2D60EE6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1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1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1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unit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NoMovesForm;</w:delText>
        </w:r>
      </w:del>
    </w:p>
    <w:p w14:paraId="14E6CEDA" w14:textId="7AA77DC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1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1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759A3E09" w14:textId="0691EFC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1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51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19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interface</w:delText>
        </w:r>
      </w:del>
    </w:p>
    <w:p w14:paraId="394ACBFE" w14:textId="27A851B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2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52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5809855" w14:textId="7F541B6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2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52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2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uses</w:delText>
        </w:r>
      </w:del>
    </w:p>
    <w:p w14:paraId="3160AC2D" w14:textId="522A6C7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2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2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2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Winapi.Windows, Winapi.Messages, System.SysUtils, System.Variants,</w:delText>
        </w:r>
      </w:del>
    </w:p>
    <w:p w14:paraId="64BA1622" w14:textId="6906A81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2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3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System.Classes, Vcl.Graphics, Vcl.Controls, Vcl.Forms, Vcl.Dialogs,</w:delText>
        </w:r>
      </w:del>
    </w:p>
    <w:p w14:paraId="51F003BF" w14:textId="3F6A852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3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System.Actions, Vcl.ActnList, Vcl.StdCtrls;</w:delText>
        </w:r>
      </w:del>
    </w:p>
    <w:p w14:paraId="7FCC97B7" w14:textId="7483992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6E545CF" w14:textId="7797B23A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3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53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3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const</w:delText>
        </w:r>
      </w:del>
    </w:p>
    <w:p w14:paraId="04B3F9A2" w14:textId="339A00A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3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4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4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mrMix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100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77C70C1" w14:textId="7E71FEBE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4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4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mrEnd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101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BFE58BB" w14:textId="1964372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4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mrUndo = 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102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779ED5BF" w14:textId="34A431E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4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37AFC18" w14:textId="1A1B2BE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5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55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5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type</w:delText>
        </w:r>
      </w:del>
    </w:p>
    <w:p w14:paraId="4025FA5D" w14:textId="79EA309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5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5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5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TFNoMoves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class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(TForm)</w:delText>
        </w:r>
      </w:del>
    </w:p>
    <w:p w14:paraId="0C028CDE" w14:textId="28564FA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5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5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5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btnMix: TButton;</w:delText>
        </w:r>
      </w:del>
    </w:p>
    <w:p w14:paraId="58E2D446" w14:textId="123B2C1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5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6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btnEnd: TButton;</w:delText>
        </w:r>
      </w:del>
    </w:p>
    <w:p w14:paraId="10F6610B" w14:textId="03162C9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6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6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btnUndo: TButton;</w:delText>
        </w:r>
      </w:del>
    </w:p>
    <w:p w14:paraId="56F58DC7" w14:textId="04B9815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6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6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6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lblInfo: TLabel;</w:delText>
        </w:r>
      </w:del>
    </w:p>
    <w:p w14:paraId="254D00A2" w14:textId="579E65A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6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6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7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FormCreate(Sender: TObject);</w:delText>
        </w:r>
      </w:del>
    </w:p>
    <w:p w14:paraId="161E0B90" w14:textId="7D92E66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7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7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7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19AE5C72" w14:textId="079D4FB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7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7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511D3FAE" w14:textId="3907DAC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7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57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7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6A20CDE0" w14:textId="7D5FC53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7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58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786F826" w14:textId="5E1E14D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81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55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83" w:author="Maxim Vashkevich" w:date="2019-12-26T09:00:00Z">
        <w:r w:rsidRPr="009D6A76" w:rsidDel="00A4290C">
          <w:rPr>
            <w:rFonts w:ascii="Courier New" w:hAnsi="Courier New" w:cs="Courier New"/>
            <w:color w:val="808080"/>
            <w:sz w:val="16"/>
            <w:szCs w:val="16"/>
          </w:rPr>
          <w:delText>{$R *.dfm}</w:delText>
        </w:r>
      </w:del>
    </w:p>
    <w:p w14:paraId="5FEA8140" w14:textId="4313578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84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55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426D5DF9" w14:textId="57DDC5F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8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8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88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TFNoMoves.FormCreate(Sender: TObject);</w:delText>
        </w:r>
      </w:del>
    </w:p>
    <w:p w14:paraId="78BAFE9B" w14:textId="7201126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8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59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9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38C688C1" w14:textId="1645C67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9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9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9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btnMix.ModalResult := mrMix;</w:delText>
        </w:r>
      </w:del>
    </w:p>
    <w:p w14:paraId="3379251D" w14:textId="0DDB7FC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9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9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59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btnEnd.ModalResult := mrEnd;</w:delText>
        </w:r>
      </w:del>
    </w:p>
    <w:p w14:paraId="49918A93" w14:textId="38C19FC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59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59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0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btnUndo.ModalResult := mrUndo;</w:delText>
        </w:r>
      </w:del>
    </w:p>
    <w:p w14:paraId="6F7DF65A" w14:textId="771B6EC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0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0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0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lblInfo.Caption :=</w:delText>
        </w:r>
      </w:del>
    </w:p>
    <w:p w14:paraId="4E60C970" w14:textId="06929EA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04" w:author="Maxim Vashkevich" w:date="2019-12-26T09:00:00Z"/>
          <w:rFonts w:ascii="Courier New" w:hAnsi="Courier New" w:cs="Courier New"/>
          <w:color w:val="0000FF"/>
          <w:sz w:val="16"/>
          <w:szCs w:val="16"/>
        </w:rPr>
        <w:pPrChange w:id="560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0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'No moves left. Do you want to '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#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13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#</w:delText>
        </w:r>
        <w:r w:rsidRPr="009D6A76" w:rsidDel="00A4290C">
          <w:rPr>
            <w:rFonts w:ascii="Courier New" w:hAnsi="Courier New" w:cs="Courier New"/>
            <w:color w:val="006400"/>
            <w:sz w:val="16"/>
            <w:szCs w:val="16"/>
          </w:rPr>
          <w:delText>10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'mix tiles, end game or undo the last move?'</w:delText>
        </w:r>
      </w:del>
    </w:p>
    <w:p w14:paraId="721CB982" w14:textId="319B5B9F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07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560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09" w:author="Maxim Vashkevich" w:date="2019-12-26T09:00:00Z">
        <w:r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  <w:lang w:val="ru-RU"/>
          </w:rPr>
          <w:delText>end</w:delText>
        </w:r>
        <w:r w:rsidDel="00A4290C">
          <w:rPr>
            <w:rFonts w:ascii="Courier New" w:hAnsi="Courier New" w:cs="Courier New"/>
            <w:color w:val="000000"/>
            <w:sz w:val="16"/>
            <w:szCs w:val="16"/>
            <w:lang w:val="ru-RU"/>
          </w:rPr>
          <w:delText>;</w:delText>
        </w:r>
      </w:del>
    </w:p>
    <w:p w14:paraId="530598AD" w14:textId="3016A779" w:rsid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10" w:author="Maxim Vashkevich" w:date="2019-12-26T09:00:00Z"/>
          <w:rFonts w:ascii="Courier New" w:hAnsi="Courier New" w:cs="Courier New"/>
          <w:color w:val="000000"/>
          <w:sz w:val="16"/>
          <w:szCs w:val="16"/>
          <w:lang w:val="ru-RU"/>
        </w:rPr>
        <w:pPrChange w:id="561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222B2C9" w14:textId="12D4E181" w:rsidR="009D6A76" w:rsidRPr="009D6A76" w:rsidDel="00A4290C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rPr>
          <w:del w:id="5612" w:author="Maxim Vashkevich" w:date="2019-12-26T09:00:00Z"/>
        </w:rPr>
        <w:pPrChange w:id="5613" w:author="Maxim Vashkevich" w:date="2019-12-26T09:00:00Z">
          <w:pPr>
            <w:pStyle w:val="aff1"/>
          </w:pPr>
        </w:pPrChange>
      </w:pPr>
      <w:del w:id="5614" w:author="Maxim Vashkevich" w:date="2019-12-26T09:00:00Z">
        <w:r w:rsidRPr="009D6A76" w:rsidDel="00A4290C">
          <w:rPr>
            <w:b/>
            <w:lang w:val="ru-RU"/>
          </w:rPr>
          <w:delText>end</w:delText>
        </w:r>
        <w:r w:rsidDel="00A4290C">
          <w:rPr>
            <w:lang w:val="ru-RU"/>
          </w:rPr>
          <w:delText>.</w:delText>
        </w:r>
      </w:del>
    </w:p>
    <w:p w14:paraId="54676852" w14:textId="79BB37ED" w:rsidR="009D6A76" w:rsidDel="00A4290C" w:rsidRDefault="009D6A76" w:rsidP="00A4290C">
      <w:pPr>
        <w:pStyle w:val="4"/>
        <w:rPr>
          <w:del w:id="5615" w:author="Maxim Vashkevich" w:date="2019-12-26T09:00:00Z"/>
        </w:rPr>
        <w:pPrChange w:id="5616" w:author="Maxim Vashkevich" w:date="2019-12-26T09:00:00Z">
          <w:pPr>
            <w:pStyle w:val="4"/>
          </w:pPr>
        </w:pPrChange>
      </w:pPr>
      <w:del w:id="5617" w:author="Maxim Vashkevich" w:date="2019-12-26T09:00:00Z">
        <w:r w:rsidDel="00A4290C">
          <w:delText>Unit RecordsForm</w:delText>
        </w:r>
        <w:r w:rsidR="004F56A5" w:rsidDel="00A4290C">
          <w:rPr>
            <w:lang w:val="ru-RU"/>
          </w:rPr>
          <w:delText>:</w:delText>
        </w:r>
      </w:del>
    </w:p>
    <w:p w14:paraId="55A73268" w14:textId="0514714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1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1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2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unit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RecordsForm;</w:delText>
        </w:r>
      </w:del>
    </w:p>
    <w:p w14:paraId="0A45A7B6" w14:textId="7C4A3DD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2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2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D3FA21F" w14:textId="4732DF1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23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2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2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interface</w:delText>
        </w:r>
      </w:del>
    </w:p>
    <w:p w14:paraId="7D3B5128" w14:textId="05A5063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26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2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67A559D3" w14:textId="26EC40C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28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2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30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uses</w:delText>
        </w:r>
      </w:del>
    </w:p>
    <w:p w14:paraId="4D73DBE1" w14:textId="2A23B21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3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3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3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Types, RecordService, Winapi.Windows, Winapi.Messages, System.SysUtils,</w:delText>
        </w:r>
      </w:del>
    </w:p>
    <w:p w14:paraId="70C7139D" w14:textId="0E786F6C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3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3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3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System.Variants, System.Classes, Vcl.Graphics,</w:delText>
        </w:r>
      </w:del>
    </w:p>
    <w:p w14:paraId="204855D0" w14:textId="3D574DB0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3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3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3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Vcl.Controls, Vcl.Forms, Vcl.Dialogs, Vcl.ComCtrls;</w:delText>
        </w:r>
      </w:del>
    </w:p>
    <w:p w14:paraId="1210D612" w14:textId="594C2F6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40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4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2AF12B49" w14:textId="5AC373C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4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4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4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type</w:delText>
        </w:r>
      </w:del>
    </w:p>
    <w:p w14:paraId="01165296" w14:textId="4E79587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4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4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4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TFRecords =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class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(TForm)</w:delText>
        </w:r>
      </w:del>
    </w:p>
    <w:p w14:paraId="506AE768" w14:textId="2042E6B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4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4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5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lvRecords: TListView;</w:delText>
        </w:r>
      </w:del>
    </w:p>
    <w:p w14:paraId="303C7359" w14:textId="4BA3567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5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5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53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FormCreate(Sender: TObject);</w:delText>
        </w:r>
      </w:del>
    </w:p>
    <w:p w14:paraId="1A21F839" w14:textId="41742C8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5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5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56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243C62D9" w14:textId="20DC7A4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57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5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3BA8E4E4" w14:textId="454BC3B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59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6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6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implementation</w:delText>
        </w:r>
      </w:del>
    </w:p>
    <w:p w14:paraId="5961D24C" w14:textId="06A0401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6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6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8CD94CA" w14:textId="4CC76874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64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566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66" w:author="Maxim Vashkevich" w:date="2019-12-26T09:00:00Z">
        <w:r w:rsidRPr="009D6A76" w:rsidDel="00A4290C">
          <w:rPr>
            <w:rFonts w:ascii="Courier New" w:hAnsi="Courier New" w:cs="Courier New"/>
            <w:color w:val="808080"/>
            <w:sz w:val="16"/>
            <w:szCs w:val="16"/>
          </w:rPr>
          <w:delText>{$R *.dfm}</w:delText>
        </w:r>
      </w:del>
    </w:p>
    <w:p w14:paraId="21D1C16E" w14:textId="18FF098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67" w:author="Maxim Vashkevich" w:date="2019-12-26T09:00:00Z"/>
          <w:rFonts w:ascii="Courier New" w:hAnsi="Courier New" w:cs="Courier New"/>
          <w:color w:val="808080"/>
          <w:sz w:val="16"/>
          <w:szCs w:val="16"/>
        </w:rPr>
        <w:pPrChange w:id="566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06F66DB5" w14:textId="0E34968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6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7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71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procedure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TFRecords.FormCreate(Sender: TObject);</w:delText>
        </w:r>
      </w:del>
    </w:p>
    <w:p w14:paraId="36DB7CF1" w14:textId="127ECD1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72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7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74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var</w:delText>
        </w:r>
      </w:del>
    </w:p>
    <w:p w14:paraId="1D54E845" w14:textId="55E9BAF8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7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7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77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RecordNode: PRecordNode;</w:delText>
        </w:r>
      </w:del>
    </w:p>
    <w:p w14:paraId="5D5F53D1" w14:textId="02B692B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7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7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8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Item: TListItem;</w:delText>
        </w:r>
      </w:del>
    </w:p>
    <w:p w14:paraId="2D1F4DF9" w14:textId="3127290F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81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8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8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begin</w:delText>
        </w:r>
      </w:del>
    </w:p>
    <w:p w14:paraId="24FF0327" w14:textId="430C7F8D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8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8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86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RecordNode := Scores.Get;</w:delText>
        </w:r>
      </w:del>
    </w:p>
    <w:p w14:paraId="6628C3C3" w14:textId="00EF759B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87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88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89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while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Assigned(RecordNode)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do</w:delText>
        </w:r>
      </w:del>
    </w:p>
    <w:p w14:paraId="44EAEC74" w14:textId="7D7F5AB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90" w:author="Maxim Vashkevich" w:date="2019-12-26T09:00:00Z"/>
          <w:rFonts w:ascii="Courier New" w:hAnsi="Courier New" w:cs="Courier New"/>
          <w:b/>
          <w:bCs/>
          <w:color w:val="000000"/>
          <w:sz w:val="16"/>
          <w:szCs w:val="16"/>
        </w:rPr>
        <w:pPrChange w:id="5691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92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begin</w:delText>
        </w:r>
      </w:del>
    </w:p>
    <w:p w14:paraId="037DE51A" w14:textId="16ED1E89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93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94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95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 xml:space="preserve">        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Item := lvRecords.Items.Add;</w:delText>
        </w:r>
      </w:del>
    </w:p>
    <w:p w14:paraId="0FCACA73" w14:textId="28295563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96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697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698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Item.Caption := RecordNode.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Value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.Map;</w:delText>
        </w:r>
      </w:del>
    </w:p>
    <w:p w14:paraId="71C55380" w14:textId="56D5BB9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699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700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701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Item.SubItems.Add(RecordNode.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Value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.Name);</w:delText>
        </w:r>
      </w:del>
    </w:p>
    <w:p w14:paraId="3A213868" w14:textId="3D648946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702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703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704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Item.SubItems.Add(TimeToStr(RecordNode.</w:delText>
        </w:r>
        <w:r w:rsidRPr="009D6A76" w:rsidDel="00A4290C">
          <w:rPr>
            <w:rFonts w:ascii="Courier New" w:hAnsi="Courier New" w:cs="Courier New"/>
            <w:color w:val="0000FF"/>
            <w:sz w:val="16"/>
            <w:szCs w:val="16"/>
          </w:rPr>
          <w:delText>Value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.Time, FFormatSettings));</w:delText>
        </w:r>
      </w:del>
    </w:p>
    <w:p w14:paraId="277DBEA1" w14:textId="54F31DD7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705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706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707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    RecordNode := RecordNode.Next;</w:delText>
        </w:r>
      </w:del>
    </w:p>
    <w:p w14:paraId="1E06FFF4" w14:textId="3B244535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708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709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710" w:author="Maxim Vashkevich" w:date="2019-12-26T09:00:00Z"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 xml:space="preserve">    </w:delText>
        </w:r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0D9608D6" w14:textId="37795562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711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712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  <w:del w:id="5713" w:author="Maxim Vashkevich" w:date="2019-12-26T09:00:00Z">
        <w:r w:rsidRPr="009D6A76" w:rsidDel="00A4290C">
          <w:rPr>
            <w:rFonts w:ascii="Courier New" w:hAnsi="Courier New" w:cs="Courier New"/>
            <w:b/>
            <w:bCs/>
            <w:color w:val="000000"/>
            <w:sz w:val="16"/>
            <w:szCs w:val="16"/>
          </w:rPr>
          <w:delText>end</w:delText>
        </w:r>
        <w:r w:rsidRPr="009D6A76" w:rsidDel="00A4290C">
          <w:rPr>
            <w:rFonts w:ascii="Courier New" w:hAnsi="Courier New" w:cs="Courier New"/>
            <w:color w:val="000000"/>
            <w:sz w:val="16"/>
            <w:szCs w:val="16"/>
          </w:rPr>
          <w:delText>;</w:delText>
        </w:r>
      </w:del>
    </w:p>
    <w:p w14:paraId="4FDDC15F" w14:textId="44CD6A71" w:rsidR="009D6A76" w:rsidRPr="009D6A76" w:rsidDel="00A4290C" w:rsidRDefault="009D6A76" w:rsidP="00A4290C">
      <w:pPr>
        <w:keepNext/>
        <w:keepLines/>
        <w:numPr>
          <w:ilvl w:val="3"/>
          <w:numId w:val="1"/>
        </w:numPr>
        <w:tabs>
          <w:tab w:val="clear" w:pos="1418"/>
        </w:tabs>
        <w:spacing w:before="280" w:after="280"/>
        <w:ind w:left="0" w:firstLine="0"/>
        <w:outlineLvl w:val="3"/>
        <w:rPr>
          <w:del w:id="5714" w:author="Maxim Vashkevich" w:date="2019-12-26T09:00:00Z"/>
          <w:rFonts w:ascii="Courier New" w:hAnsi="Courier New" w:cs="Courier New"/>
          <w:color w:val="000000"/>
          <w:sz w:val="16"/>
          <w:szCs w:val="16"/>
        </w:rPr>
        <w:pPrChange w:id="5715" w:author="Maxim Vashkevich" w:date="2019-12-26T09:00:00Z">
          <w:pPr>
            <w:autoSpaceDE w:val="0"/>
            <w:autoSpaceDN w:val="0"/>
            <w:adjustRightInd w:val="0"/>
            <w:ind w:firstLine="0"/>
            <w:contextualSpacing w:val="0"/>
            <w:jc w:val="left"/>
          </w:pPr>
        </w:pPrChange>
      </w:pPr>
    </w:p>
    <w:p w14:paraId="19E6597F" w14:textId="22018C99" w:rsidR="009D6A76" w:rsidRPr="009D6A76" w:rsidRDefault="009D6A76" w:rsidP="00A4290C">
      <w:pPr>
        <w:pStyle w:val="aff1"/>
        <w:keepNext/>
        <w:keepLines/>
        <w:numPr>
          <w:ilvl w:val="3"/>
          <w:numId w:val="1"/>
        </w:numPr>
        <w:tabs>
          <w:tab w:val="clear" w:pos="1418"/>
        </w:tabs>
        <w:autoSpaceDE/>
        <w:autoSpaceDN/>
        <w:adjustRightInd/>
        <w:spacing w:before="280" w:after="280"/>
        <w:ind w:left="0" w:firstLine="0"/>
        <w:contextualSpacing/>
        <w:jc w:val="both"/>
        <w:outlineLvl w:val="3"/>
        <w:pPrChange w:id="5716" w:author="Maxim Vashkevich" w:date="2019-12-26T09:00:00Z">
          <w:pPr>
            <w:pStyle w:val="aff1"/>
          </w:pPr>
        </w:pPrChange>
      </w:pPr>
      <w:del w:id="5717" w:author="Maxim Vashkevich" w:date="2019-12-26T09:00:00Z">
        <w:r w:rsidRPr="009D6A76" w:rsidDel="00A4290C">
          <w:rPr>
            <w:b/>
            <w:lang w:val="ru-RU"/>
          </w:rPr>
          <w:delText>end</w:delText>
        </w:r>
        <w:r w:rsidDel="00A4290C">
          <w:rPr>
            <w:lang w:val="ru-RU"/>
          </w:rPr>
          <w:delText>.</w:delText>
        </w:r>
      </w:del>
    </w:p>
    <w:sectPr w:rsidR="009D6A76" w:rsidRPr="009D6A76" w:rsidSect="00AE7F60">
      <w:footerReference w:type="default" r:id="rId24"/>
      <w:pgSz w:w="11906" w:h="16838"/>
      <w:pgMar w:top="1134" w:right="851" w:bottom="1531" w:left="1701" w:header="708" w:footer="1247" w:gutter="0"/>
      <w:pgNumType w:start="4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10349E" w14:textId="77777777" w:rsidR="0010274E" w:rsidRDefault="0010274E" w:rsidP="007769AB">
      <w:r>
        <w:separator/>
      </w:r>
    </w:p>
  </w:endnote>
  <w:endnote w:type="continuationSeparator" w:id="0">
    <w:p w14:paraId="3E2C9DC6" w14:textId="77777777" w:rsidR="0010274E" w:rsidRDefault="0010274E" w:rsidP="007769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yriad Pro">
    <w:altName w:val="Arial"/>
    <w:panose1 w:val="00000000000000000000"/>
    <w:charset w:val="00"/>
    <w:family w:val="swiss"/>
    <w:notTrueType/>
    <w:pitch w:val="variable"/>
    <w:sig w:usb0="00000001" w:usb1="00000001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E0298E" w14:textId="73BAA485" w:rsidR="00364C73" w:rsidRPr="00D211E3" w:rsidRDefault="00364C73" w:rsidP="007769AB">
    <w:pPr>
      <w:pStyle w:val="af8"/>
    </w:pPr>
    <w:sdt>
      <w:sdtPr>
        <w:id w:val="-295766469"/>
        <w:docPartObj>
          <w:docPartGallery w:val="Page Numbers (Bottom of Page)"/>
          <w:docPartUnique/>
        </w:docPartObj>
      </w:sdtPr>
      <w:sdtContent>
        <w:r w:rsidRPr="00D211E3">
          <w:fldChar w:fldCharType="begin"/>
        </w:r>
        <w:r w:rsidRPr="00D211E3">
          <w:instrText>PAGE   \* MERGEFORMAT</w:instrText>
        </w:r>
        <w:r w:rsidRPr="00D211E3">
          <w:fldChar w:fldCharType="separate"/>
        </w:r>
        <w:r w:rsidR="00FF33CE">
          <w:rPr>
            <w:noProof/>
          </w:rPr>
          <w:t>9</w:t>
        </w:r>
        <w:r w:rsidRPr="00D211E3"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D3DAEC" w14:textId="77777777" w:rsidR="0010274E" w:rsidRDefault="0010274E" w:rsidP="007769AB">
      <w:r>
        <w:separator/>
      </w:r>
    </w:p>
  </w:footnote>
  <w:footnote w:type="continuationSeparator" w:id="0">
    <w:p w14:paraId="2B146EE8" w14:textId="77777777" w:rsidR="0010274E" w:rsidRDefault="0010274E" w:rsidP="007769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25B06"/>
    <w:multiLevelType w:val="hybridMultilevel"/>
    <w:tmpl w:val="69BCB89E"/>
    <w:lvl w:ilvl="0" w:tplc="2C202B6A">
      <w:start w:val="1"/>
      <w:numFmt w:val="bullet"/>
      <w:lvlText w:val="-"/>
      <w:lvlJc w:val="left"/>
      <w:pPr>
        <w:ind w:left="1429" w:hanging="360"/>
      </w:pPr>
      <w:rPr>
        <w:rFonts w:ascii="Myriad Pro" w:hAnsi="Myriad Pro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00F3C51"/>
    <w:multiLevelType w:val="hybridMultilevel"/>
    <w:tmpl w:val="5762ACCE"/>
    <w:lvl w:ilvl="0" w:tplc="63760228">
      <w:start w:val="1"/>
      <w:numFmt w:val="russianLower"/>
      <w:suff w:val="space"/>
      <w:lvlText w:val="%1)"/>
      <w:lvlJc w:val="left"/>
      <w:pPr>
        <w:ind w:left="1440" w:hanging="360"/>
      </w:pPr>
      <w:rPr>
        <w:rFonts w:hint="default"/>
        <w:color w:val="auto"/>
        <w:lang w:val="ru-RU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7DA35A7"/>
    <w:multiLevelType w:val="multilevel"/>
    <w:tmpl w:val="C6AEBB02"/>
    <w:lvl w:ilvl="0">
      <w:numFmt w:val="bullet"/>
      <w:pStyle w:val="1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russianLower"/>
      <w:pStyle w:val="2"/>
      <w:suff w:val="space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D43EA2"/>
    <w:multiLevelType w:val="hybridMultilevel"/>
    <w:tmpl w:val="E176F424"/>
    <w:lvl w:ilvl="0" w:tplc="892A7530">
      <w:start w:val="2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EEA08D4"/>
    <w:multiLevelType w:val="multilevel"/>
    <w:tmpl w:val="BBB830C0"/>
    <w:lvl w:ilvl="0">
      <w:start w:val="1"/>
      <w:numFmt w:val="decimal"/>
      <w:lvlText w:val="%1"/>
      <w:lvlJc w:val="left"/>
      <w:pPr>
        <w:ind w:left="931" w:hanging="363"/>
      </w:pPr>
      <w:rPr>
        <w:rFonts w:hint="default"/>
        <w:b/>
        <w:sz w:val="28"/>
        <w:szCs w:val="28"/>
      </w:rPr>
    </w:lvl>
    <w:lvl w:ilvl="1">
      <w:start w:val="1"/>
      <w:numFmt w:val="decimal"/>
      <w:lvlText w:val="%1.%2"/>
      <w:lvlJc w:val="left"/>
      <w:pPr>
        <w:ind w:left="567" w:firstLine="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930" w:hanging="363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930" w:hanging="363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930" w:hanging="363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930" w:hanging="363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30" w:hanging="36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0" w:hanging="36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30" w:hanging="363"/>
      </w:pPr>
      <w:rPr>
        <w:rFonts w:hint="default"/>
      </w:rPr>
    </w:lvl>
  </w:abstractNum>
  <w:abstractNum w:abstractNumId="5" w15:restartNumberingAfterBreak="0">
    <w:nsid w:val="370F7442"/>
    <w:multiLevelType w:val="hybridMultilevel"/>
    <w:tmpl w:val="A796C96C"/>
    <w:lvl w:ilvl="0" w:tplc="53FAF04A">
      <w:numFmt w:val="bullet"/>
      <w:suff w:val="space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9AB13E3"/>
    <w:multiLevelType w:val="hybridMultilevel"/>
    <w:tmpl w:val="3C526090"/>
    <w:lvl w:ilvl="0" w:tplc="2C202B6A">
      <w:start w:val="1"/>
      <w:numFmt w:val="bullet"/>
      <w:lvlText w:val="-"/>
      <w:lvlJc w:val="left"/>
      <w:pPr>
        <w:ind w:left="1440" w:hanging="360"/>
      </w:pPr>
      <w:rPr>
        <w:rFonts w:ascii="Myriad Pro" w:hAnsi="Myriad Pro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6A73782"/>
    <w:multiLevelType w:val="hybridMultilevel"/>
    <w:tmpl w:val="DFD821A6"/>
    <w:lvl w:ilvl="0" w:tplc="53FAF04A">
      <w:numFmt w:val="bullet"/>
      <w:suff w:val="space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556B2C"/>
    <w:multiLevelType w:val="multilevel"/>
    <w:tmpl w:val="D65C03B4"/>
    <w:lvl w:ilvl="0">
      <w:start w:val="1"/>
      <w:numFmt w:val="none"/>
      <w:suff w:val="space"/>
      <w:lvlText w:val=""/>
      <w:lvlJc w:val="left"/>
      <w:pPr>
        <w:ind w:left="1418" w:hanging="709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10"/>
      <w:suff w:val="space"/>
      <w:lvlText w:val="%1%2"/>
      <w:lvlJc w:val="left"/>
      <w:pPr>
        <w:ind w:left="1418" w:hanging="709"/>
      </w:pPr>
      <w:rPr>
        <w:rFonts w:hint="default"/>
        <w:b/>
        <w:i w:val="0"/>
      </w:rPr>
    </w:lvl>
    <w:lvl w:ilvl="2">
      <w:start w:val="1"/>
      <w:numFmt w:val="decimal"/>
      <w:pStyle w:val="20"/>
      <w:suff w:val="space"/>
      <w:lvlText w:val="%1%2.%3"/>
      <w:lvlJc w:val="left"/>
      <w:pPr>
        <w:ind w:left="1418" w:hanging="709"/>
      </w:pPr>
      <w:rPr>
        <w:rFonts w:hint="default"/>
        <w:b/>
        <w:i w:val="0"/>
        <w:sz w:val="28"/>
        <w:szCs w:val="28"/>
      </w:rPr>
    </w:lvl>
    <w:lvl w:ilvl="3">
      <w:start w:val="1"/>
      <w:numFmt w:val="decimal"/>
      <w:pStyle w:val="3"/>
      <w:suff w:val="space"/>
      <w:lvlText w:val="%1%2.%3.%4"/>
      <w:lvlJc w:val="left"/>
      <w:pPr>
        <w:ind w:left="1418" w:hanging="709"/>
      </w:pPr>
      <w:rPr>
        <w:rFonts w:hint="default"/>
        <w:b/>
        <w:i w:val="0"/>
      </w:rPr>
    </w:lvl>
    <w:lvl w:ilvl="4">
      <w:start w:val="1"/>
      <w:numFmt w:val="decimal"/>
      <w:lvlText w:val="%1.%2.%3.%4.%5"/>
      <w:lvlJc w:val="left"/>
      <w:pPr>
        <w:ind w:left="1418" w:hanging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18" w:hanging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18" w:hanging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18" w:hanging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18" w:hanging="709"/>
      </w:pPr>
      <w:rPr>
        <w:rFonts w:hint="default"/>
      </w:rPr>
    </w:lvl>
  </w:abstractNum>
  <w:abstractNum w:abstractNumId="9" w15:restartNumberingAfterBreak="0">
    <w:nsid w:val="4D5875B9"/>
    <w:multiLevelType w:val="hybridMultilevel"/>
    <w:tmpl w:val="22125B7C"/>
    <w:lvl w:ilvl="0" w:tplc="3A70665A">
      <w:start w:val="1"/>
      <w:numFmt w:val="decimal"/>
      <w:suff w:val="space"/>
      <w:lvlText w:val="[%1]"/>
      <w:lvlJc w:val="left"/>
      <w:pPr>
        <w:ind w:left="2836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12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3842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1456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528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600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672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744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8162" w:hanging="180"/>
      </w:pPr>
      <w:rPr>
        <w:rFonts w:cs="Times New Roman"/>
      </w:rPr>
    </w:lvl>
  </w:abstractNum>
  <w:abstractNum w:abstractNumId="10" w15:restartNumberingAfterBreak="0">
    <w:nsid w:val="5C353694"/>
    <w:multiLevelType w:val="hybridMultilevel"/>
    <w:tmpl w:val="19B0E178"/>
    <w:lvl w:ilvl="0" w:tplc="1AD608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8A95F25"/>
    <w:multiLevelType w:val="hybridMultilevel"/>
    <w:tmpl w:val="9A0650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AFB7B67"/>
    <w:multiLevelType w:val="multilevel"/>
    <w:tmpl w:val="5562F8E2"/>
    <w:lvl w:ilvl="0">
      <w:numFmt w:val="bullet"/>
      <w:suff w:val="space"/>
      <w:lvlText w:val="–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russianLower"/>
      <w:suff w:val="space"/>
      <w:lvlText w:val="%2)"/>
      <w:lvlJc w:val="left"/>
      <w:pPr>
        <w:ind w:left="0" w:firstLine="1418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911A80"/>
    <w:multiLevelType w:val="multilevel"/>
    <w:tmpl w:val="BF5CC6BC"/>
    <w:lvl w:ilvl="0">
      <w:start w:val="1"/>
      <w:numFmt w:val="decimal"/>
      <w:lvlText w:val="%1"/>
      <w:lvlJc w:val="left"/>
      <w:pPr>
        <w:tabs>
          <w:tab w:val="num" w:pos="1418"/>
        </w:tabs>
        <w:ind w:left="1418" w:hanging="709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418"/>
        </w:tabs>
        <w:ind w:left="1418" w:hanging="709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709"/>
      </w:pPr>
      <w:rPr>
        <w:rFonts w:hint="default"/>
      </w:rPr>
    </w:lvl>
    <w:lvl w:ilvl="3">
      <w:start w:val="1"/>
      <w:numFmt w:val="none"/>
      <w:pStyle w:val="4"/>
      <w:lvlText w:val=""/>
      <w:lvlJc w:val="left"/>
      <w:pPr>
        <w:tabs>
          <w:tab w:val="num" w:pos="1418"/>
        </w:tabs>
        <w:ind w:left="1418" w:hanging="709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18"/>
        </w:tabs>
        <w:ind w:left="1418" w:hanging="709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418"/>
        </w:tabs>
        <w:ind w:left="1418" w:hanging="709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418"/>
        </w:tabs>
        <w:ind w:left="1418" w:hanging="709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18"/>
        </w:tabs>
        <w:ind w:left="1418" w:hanging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418"/>
        </w:tabs>
        <w:ind w:left="1418" w:hanging="709"/>
      </w:pPr>
      <w:rPr>
        <w:rFonts w:hint="default"/>
      </w:rPr>
    </w:lvl>
  </w:abstractNum>
  <w:num w:numId="1">
    <w:abstractNumId w:val="13"/>
  </w:num>
  <w:num w:numId="2">
    <w:abstractNumId w:val="13"/>
    <w:lvlOverride w:ilvl="0">
      <w:lvl w:ilvl="0">
        <w:start w:val="1"/>
        <w:numFmt w:val="none"/>
        <w:lvlText w:val=""/>
        <w:lvlJc w:val="left"/>
        <w:pPr>
          <w:tabs>
            <w:tab w:val="num" w:pos="1418"/>
          </w:tabs>
          <w:ind w:left="1418" w:hanging="709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1418"/>
          </w:tabs>
          <w:ind w:left="1418" w:hanging="709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1418"/>
          </w:tabs>
          <w:ind w:left="1418" w:hanging="709"/>
        </w:pPr>
        <w:rPr>
          <w:rFonts w:hint="default"/>
        </w:rPr>
      </w:lvl>
    </w:lvlOverride>
    <w:lvlOverride w:ilvl="3">
      <w:lvl w:ilvl="3">
        <w:start w:val="1"/>
        <w:numFmt w:val="decimal"/>
        <w:pStyle w:val="4"/>
        <w:lvlText w:val="%1.%2.%3.%4"/>
        <w:lvlJc w:val="left"/>
        <w:pPr>
          <w:tabs>
            <w:tab w:val="num" w:pos="1418"/>
          </w:tabs>
          <w:ind w:left="1418" w:hanging="709"/>
        </w:pPr>
        <w:rPr>
          <w:rFonts w:hint="default"/>
        </w:rPr>
      </w:lvl>
    </w:lvlOverride>
    <w:lvlOverride w:ilvl="4">
      <w:lvl w:ilvl="4">
        <w:start w:val="1"/>
        <w:numFmt w:val="decimal"/>
        <w:pStyle w:val="5"/>
        <w:lvlText w:val="%1.%2.%3.%4.%5"/>
        <w:lvlJc w:val="left"/>
        <w:pPr>
          <w:tabs>
            <w:tab w:val="num" w:pos="1418"/>
          </w:tabs>
          <w:ind w:left="1418" w:hanging="709"/>
        </w:pPr>
        <w:rPr>
          <w:rFonts w:hint="default"/>
        </w:rPr>
      </w:lvl>
    </w:lvlOverride>
    <w:lvlOverride w:ilvl="5">
      <w:lvl w:ilvl="5">
        <w:start w:val="1"/>
        <w:numFmt w:val="decimal"/>
        <w:pStyle w:val="6"/>
        <w:lvlText w:val="%1.%2.%3.%4.%5.%6"/>
        <w:lvlJc w:val="left"/>
        <w:pPr>
          <w:tabs>
            <w:tab w:val="num" w:pos="1418"/>
          </w:tabs>
          <w:ind w:left="1418" w:hanging="709"/>
        </w:pPr>
        <w:rPr>
          <w:rFonts w:hint="default"/>
        </w:rPr>
      </w:lvl>
    </w:lvlOverride>
    <w:lvlOverride w:ilvl="6">
      <w:lvl w:ilvl="6">
        <w:start w:val="1"/>
        <w:numFmt w:val="decimal"/>
        <w:pStyle w:val="7"/>
        <w:lvlText w:val="%1.%2.%3.%4.%5.%6.%7"/>
        <w:lvlJc w:val="left"/>
        <w:pPr>
          <w:tabs>
            <w:tab w:val="num" w:pos="1418"/>
          </w:tabs>
          <w:ind w:left="1418" w:hanging="709"/>
        </w:pPr>
        <w:rPr>
          <w:rFonts w:hint="default"/>
        </w:rPr>
      </w:lvl>
    </w:lvlOverride>
    <w:lvlOverride w:ilvl="7">
      <w:lvl w:ilvl="7">
        <w:start w:val="1"/>
        <w:numFmt w:val="decimal"/>
        <w:pStyle w:val="8"/>
        <w:lvlText w:val="%1.%2.%3.%4.%5.%6.%7.%8"/>
        <w:lvlJc w:val="left"/>
        <w:pPr>
          <w:tabs>
            <w:tab w:val="num" w:pos="1418"/>
          </w:tabs>
          <w:ind w:left="1418" w:hanging="709"/>
        </w:pPr>
        <w:rPr>
          <w:rFonts w:hint="default"/>
        </w:rPr>
      </w:lvl>
    </w:lvlOverride>
    <w:lvlOverride w:ilvl="8">
      <w:lvl w:ilvl="8">
        <w:start w:val="1"/>
        <w:numFmt w:val="decimal"/>
        <w:pStyle w:val="9"/>
        <w:lvlText w:val="%1.%2.%3.%4.%5.%6.%7.%8.%9"/>
        <w:lvlJc w:val="left"/>
        <w:pPr>
          <w:tabs>
            <w:tab w:val="num" w:pos="1418"/>
          </w:tabs>
          <w:ind w:left="1418" w:hanging="709"/>
        </w:pPr>
        <w:rPr>
          <w:rFonts w:hint="default"/>
        </w:rPr>
      </w:lvl>
    </w:lvlOverride>
  </w:num>
  <w:num w:numId="3">
    <w:abstractNumId w:val="8"/>
  </w:num>
  <w:num w:numId="4">
    <w:abstractNumId w:val="4"/>
  </w:num>
  <w:num w:numId="5">
    <w:abstractNumId w:val="3"/>
  </w:num>
  <w:num w:numId="6">
    <w:abstractNumId w:val="0"/>
  </w:num>
  <w:num w:numId="7">
    <w:abstractNumId w:val="6"/>
  </w:num>
  <w:num w:numId="8">
    <w:abstractNumId w:val="1"/>
  </w:num>
  <w:num w:numId="9">
    <w:abstractNumId w:val="11"/>
  </w:num>
  <w:num w:numId="10">
    <w:abstractNumId w:val="1"/>
  </w:num>
  <w:num w:numId="11">
    <w:abstractNumId w:val="10"/>
  </w:num>
  <w:num w:numId="12">
    <w:abstractNumId w:val="9"/>
  </w:num>
  <w:num w:numId="13">
    <w:abstractNumId w:val="1"/>
    <w:lvlOverride w:ilvl="0">
      <w:startOverride w:val="1"/>
    </w:lvlOverride>
  </w:num>
  <w:num w:numId="14">
    <w:abstractNumId w:val="7"/>
  </w:num>
  <w:num w:numId="15">
    <w:abstractNumId w:val="5"/>
  </w:num>
  <w:num w:numId="16">
    <w:abstractNumId w:val="12"/>
  </w:num>
  <w:num w:numId="17">
    <w:abstractNumId w:val="1"/>
    <w:lvlOverride w:ilvl="0">
      <w:startOverride w:val="1"/>
    </w:lvlOverride>
  </w:num>
  <w:num w:numId="18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axim Vashkevich">
    <w15:presenceInfo w15:providerId="Windows Live" w15:userId="6e1469a57fd7ae7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grammar="clean"/>
  <w:attachedTemplate r:id="rId1"/>
  <w:trackRevisions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7CE"/>
    <w:rsid w:val="00006293"/>
    <w:rsid w:val="00015ECF"/>
    <w:rsid w:val="00016CA7"/>
    <w:rsid w:val="00021080"/>
    <w:rsid w:val="000347A2"/>
    <w:rsid w:val="000404B9"/>
    <w:rsid w:val="0004268A"/>
    <w:rsid w:val="00043903"/>
    <w:rsid w:val="000474D4"/>
    <w:rsid w:val="000500D5"/>
    <w:rsid w:val="00051F53"/>
    <w:rsid w:val="000644DA"/>
    <w:rsid w:val="00075092"/>
    <w:rsid w:val="0007745E"/>
    <w:rsid w:val="000936E4"/>
    <w:rsid w:val="00097526"/>
    <w:rsid w:val="000A2018"/>
    <w:rsid w:val="000B383F"/>
    <w:rsid w:val="000C11D2"/>
    <w:rsid w:val="000C1F01"/>
    <w:rsid w:val="000D0997"/>
    <w:rsid w:val="000D182A"/>
    <w:rsid w:val="000D1C87"/>
    <w:rsid w:val="000E2CDA"/>
    <w:rsid w:val="000E2DB1"/>
    <w:rsid w:val="0010274E"/>
    <w:rsid w:val="00123F51"/>
    <w:rsid w:val="001244AF"/>
    <w:rsid w:val="001357BF"/>
    <w:rsid w:val="0014000F"/>
    <w:rsid w:val="00140351"/>
    <w:rsid w:val="00141DB5"/>
    <w:rsid w:val="00145491"/>
    <w:rsid w:val="00145C83"/>
    <w:rsid w:val="00146500"/>
    <w:rsid w:val="0016775F"/>
    <w:rsid w:val="00170D15"/>
    <w:rsid w:val="001721FA"/>
    <w:rsid w:val="00181810"/>
    <w:rsid w:val="0019041B"/>
    <w:rsid w:val="00191FDD"/>
    <w:rsid w:val="00197A36"/>
    <w:rsid w:val="001B4581"/>
    <w:rsid w:val="001D2375"/>
    <w:rsid w:val="001E167D"/>
    <w:rsid w:val="001E1971"/>
    <w:rsid w:val="001F4CB4"/>
    <w:rsid w:val="00206F45"/>
    <w:rsid w:val="00216EBD"/>
    <w:rsid w:val="0022035B"/>
    <w:rsid w:val="00226E9B"/>
    <w:rsid w:val="00233FB2"/>
    <w:rsid w:val="002353B9"/>
    <w:rsid w:val="00236176"/>
    <w:rsid w:val="00242890"/>
    <w:rsid w:val="002428D7"/>
    <w:rsid w:val="00251BE1"/>
    <w:rsid w:val="002534AC"/>
    <w:rsid w:val="00255054"/>
    <w:rsid w:val="00265284"/>
    <w:rsid w:val="00270D2A"/>
    <w:rsid w:val="00271549"/>
    <w:rsid w:val="00275FF2"/>
    <w:rsid w:val="002776E7"/>
    <w:rsid w:val="00286BA6"/>
    <w:rsid w:val="002955E3"/>
    <w:rsid w:val="002B304E"/>
    <w:rsid w:val="002B32B8"/>
    <w:rsid w:val="002B3D9B"/>
    <w:rsid w:val="002B4B8A"/>
    <w:rsid w:val="002C7C54"/>
    <w:rsid w:val="002D7FB3"/>
    <w:rsid w:val="002E3343"/>
    <w:rsid w:val="002E56DD"/>
    <w:rsid w:val="00304760"/>
    <w:rsid w:val="00314AB8"/>
    <w:rsid w:val="00315144"/>
    <w:rsid w:val="003162A4"/>
    <w:rsid w:val="0032604B"/>
    <w:rsid w:val="00331D7C"/>
    <w:rsid w:val="00337750"/>
    <w:rsid w:val="003415E4"/>
    <w:rsid w:val="00350C58"/>
    <w:rsid w:val="003638B6"/>
    <w:rsid w:val="00364C73"/>
    <w:rsid w:val="0036521F"/>
    <w:rsid w:val="00376F13"/>
    <w:rsid w:val="00390E88"/>
    <w:rsid w:val="003A754E"/>
    <w:rsid w:val="003B14FB"/>
    <w:rsid w:val="003C2485"/>
    <w:rsid w:val="003C33E2"/>
    <w:rsid w:val="003C7F50"/>
    <w:rsid w:val="003D0C7A"/>
    <w:rsid w:val="003D6695"/>
    <w:rsid w:val="003E083C"/>
    <w:rsid w:val="004035B4"/>
    <w:rsid w:val="0040395C"/>
    <w:rsid w:val="00405760"/>
    <w:rsid w:val="00410249"/>
    <w:rsid w:val="00410964"/>
    <w:rsid w:val="00414A58"/>
    <w:rsid w:val="00416B9D"/>
    <w:rsid w:val="004222DC"/>
    <w:rsid w:val="0043271A"/>
    <w:rsid w:val="00470689"/>
    <w:rsid w:val="004813B4"/>
    <w:rsid w:val="004A1634"/>
    <w:rsid w:val="004A6783"/>
    <w:rsid w:val="004A6B6B"/>
    <w:rsid w:val="004B5CA1"/>
    <w:rsid w:val="004C4B41"/>
    <w:rsid w:val="004C6127"/>
    <w:rsid w:val="004C63A0"/>
    <w:rsid w:val="004D6695"/>
    <w:rsid w:val="004E0BCA"/>
    <w:rsid w:val="004E4401"/>
    <w:rsid w:val="004E5D1D"/>
    <w:rsid w:val="004F1929"/>
    <w:rsid w:val="004F2E30"/>
    <w:rsid w:val="004F56A5"/>
    <w:rsid w:val="00503FFD"/>
    <w:rsid w:val="00510867"/>
    <w:rsid w:val="005261B4"/>
    <w:rsid w:val="005305F6"/>
    <w:rsid w:val="005309F9"/>
    <w:rsid w:val="00550431"/>
    <w:rsid w:val="00561E17"/>
    <w:rsid w:val="00563CDE"/>
    <w:rsid w:val="005652B9"/>
    <w:rsid w:val="0056534D"/>
    <w:rsid w:val="0059339C"/>
    <w:rsid w:val="00597199"/>
    <w:rsid w:val="005A39F4"/>
    <w:rsid w:val="005A7728"/>
    <w:rsid w:val="005B3572"/>
    <w:rsid w:val="005B70D8"/>
    <w:rsid w:val="005C6ED6"/>
    <w:rsid w:val="005D2074"/>
    <w:rsid w:val="005D26C1"/>
    <w:rsid w:val="005D3111"/>
    <w:rsid w:val="005E44EA"/>
    <w:rsid w:val="0060272A"/>
    <w:rsid w:val="00603B61"/>
    <w:rsid w:val="00603BE2"/>
    <w:rsid w:val="00607E44"/>
    <w:rsid w:val="00611AB7"/>
    <w:rsid w:val="00617ABF"/>
    <w:rsid w:val="00630DF2"/>
    <w:rsid w:val="006339A5"/>
    <w:rsid w:val="006354D9"/>
    <w:rsid w:val="00636FAD"/>
    <w:rsid w:val="00640D61"/>
    <w:rsid w:val="0064508E"/>
    <w:rsid w:val="00651871"/>
    <w:rsid w:val="00655430"/>
    <w:rsid w:val="00655A91"/>
    <w:rsid w:val="0066432C"/>
    <w:rsid w:val="00676557"/>
    <w:rsid w:val="006943C3"/>
    <w:rsid w:val="006D0D1E"/>
    <w:rsid w:val="006E48D1"/>
    <w:rsid w:val="006F1EFB"/>
    <w:rsid w:val="007026E1"/>
    <w:rsid w:val="00710ADA"/>
    <w:rsid w:val="007116DE"/>
    <w:rsid w:val="0071743B"/>
    <w:rsid w:val="00723693"/>
    <w:rsid w:val="007273E4"/>
    <w:rsid w:val="007277F0"/>
    <w:rsid w:val="00736EC7"/>
    <w:rsid w:val="00747BC3"/>
    <w:rsid w:val="00756797"/>
    <w:rsid w:val="00765F61"/>
    <w:rsid w:val="00767891"/>
    <w:rsid w:val="00774A54"/>
    <w:rsid w:val="007769AB"/>
    <w:rsid w:val="0079482A"/>
    <w:rsid w:val="00796031"/>
    <w:rsid w:val="007971B3"/>
    <w:rsid w:val="007A0FA4"/>
    <w:rsid w:val="007A20ED"/>
    <w:rsid w:val="007A222A"/>
    <w:rsid w:val="007A2565"/>
    <w:rsid w:val="007C2656"/>
    <w:rsid w:val="007C2B33"/>
    <w:rsid w:val="007D133C"/>
    <w:rsid w:val="007D41EB"/>
    <w:rsid w:val="007D5C3B"/>
    <w:rsid w:val="007E03E0"/>
    <w:rsid w:val="007E24E8"/>
    <w:rsid w:val="007E589B"/>
    <w:rsid w:val="007F1126"/>
    <w:rsid w:val="0080033B"/>
    <w:rsid w:val="0082193B"/>
    <w:rsid w:val="0082459F"/>
    <w:rsid w:val="00827AC7"/>
    <w:rsid w:val="00827DF7"/>
    <w:rsid w:val="00840045"/>
    <w:rsid w:val="00844F8D"/>
    <w:rsid w:val="0084725D"/>
    <w:rsid w:val="00862B53"/>
    <w:rsid w:val="008632F1"/>
    <w:rsid w:val="00864742"/>
    <w:rsid w:val="0088191C"/>
    <w:rsid w:val="00883E94"/>
    <w:rsid w:val="00883F10"/>
    <w:rsid w:val="008C42F4"/>
    <w:rsid w:val="008C49BE"/>
    <w:rsid w:val="008C5197"/>
    <w:rsid w:val="008C534D"/>
    <w:rsid w:val="008C7584"/>
    <w:rsid w:val="008E0213"/>
    <w:rsid w:val="008E0F0C"/>
    <w:rsid w:val="008E46BB"/>
    <w:rsid w:val="008F204E"/>
    <w:rsid w:val="008F7DBB"/>
    <w:rsid w:val="00900492"/>
    <w:rsid w:val="0090185F"/>
    <w:rsid w:val="00902E0D"/>
    <w:rsid w:val="009056E1"/>
    <w:rsid w:val="0090761B"/>
    <w:rsid w:val="00915F79"/>
    <w:rsid w:val="00916AA1"/>
    <w:rsid w:val="00920F69"/>
    <w:rsid w:val="00932387"/>
    <w:rsid w:val="009455F9"/>
    <w:rsid w:val="00953E84"/>
    <w:rsid w:val="00960655"/>
    <w:rsid w:val="00973E8F"/>
    <w:rsid w:val="0097570A"/>
    <w:rsid w:val="009767F7"/>
    <w:rsid w:val="00981E50"/>
    <w:rsid w:val="00985950"/>
    <w:rsid w:val="009A3C2E"/>
    <w:rsid w:val="009B164C"/>
    <w:rsid w:val="009B6716"/>
    <w:rsid w:val="009B7BE4"/>
    <w:rsid w:val="009C1B50"/>
    <w:rsid w:val="009C1FA1"/>
    <w:rsid w:val="009C2BBD"/>
    <w:rsid w:val="009C48AF"/>
    <w:rsid w:val="009C7786"/>
    <w:rsid w:val="009C7A25"/>
    <w:rsid w:val="009D0077"/>
    <w:rsid w:val="009D4E9D"/>
    <w:rsid w:val="009D6A76"/>
    <w:rsid w:val="009E5810"/>
    <w:rsid w:val="009E7426"/>
    <w:rsid w:val="009E78D3"/>
    <w:rsid w:val="009F2E9C"/>
    <w:rsid w:val="009F30CB"/>
    <w:rsid w:val="009F53E4"/>
    <w:rsid w:val="009F629A"/>
    <w:rsid w:val="00A016E4"/>
    <w:rsid w:val="00A066F6"/>
    <w:rsid w:val="00A12BF5"/>
    <w:rsid w:val="00A15590"/>
    <w:rsid w:val="00A328F0"/>
    <w:rsid w:val="00A4290C"/>
    <w:rsid w:val="00A44653"/>
    <w:rsid w:val="00A46297"/>
    <w:rsid w:val="00A8095F"/>
    <w:rsid w:val="00A91A24"/>
    <w:rsid w:val="00A96A29"/>
    <w:rsid w:val="00AA2D4A"/>
    <w:rsid w:val="00AA4517"/>
    <w:rsid w:val="00AD2676"/>
    <w:rsid w:val="00AE24D4"/>
    <w:rsid w:val="00AE7F60"/>
    <w:rsid w:val="00B05C6D"/>
    <w:rsid w:val="00B10309"/>
    <w:rsid w:val="00B1458F"/>
    <w:rsid w:val="00B23A34"/>
    <w:rsid w:val="00B30B1F"/>
    <w:rsid w:val="00B33489"/>
    <w:rsid w:val="00B43A66"/>
    <w:rsid w:val="00B44A38"/>
    <w:rsid w:val="00B54F9A"/>
    <w:rsid w:val="00B60E0E"/>
    <w:rsid w:val="00B822CB"/>
    <w:rsid w:val="00B87531"/>
    <w:rsid w:val="00B9492B"/>
    <w:rsid w:val="00BC0595"/>
    <w:rsid w:val="00BC20F7"/>
    <w:rsid w:val="00BC5500"/>
    <w:rsid w:val="00BD005C"/>
    <w:rsid w:val="00BD1295"/>
    <w:rsid w:val="00BD4BF2"/>
    <w:rsid w:val="00BE1CAA"/>
    <w:rsid w:val="00BE3D4B"/>
    <w:rsid w:val="00BF2F7B"/>
    <w:rsid w:val="00C15ED6"/>
    <w:rsid w:val="00C176BA"/>
    <w:rsid w:val="00C405F2"/>
    <w:rsid w:val="00C47E41"/>
    <w:rsid w:val="00C5214B"/>
    <w:rsid w:val="00C65120"/>
    <w:rsid w:val="00C65B46"/>
    <w:rsid w:val="00C67192"/>
    <w:rsid w:val="00C67246"/>
    <w:rsid w:val="00C67403"/>
    <w:rsid w:val="00C80BC9"/>
    <w:rsid w:val="00C91C2D"/>
    <w:rsid w:val="00C92697"/>
    <w:rsid w:val="00C95A36"/>
    <w:rsid w:val="00CA47A3"/>
    <w:rsid w:val="00CA485D"/>
    <w:rsid w:val="00CD1E44"/>
    <w:rsid w:val="00CD4201"/>
    <w:rsid w:val="00CE3A69"/>
    <w:rsid w:val="00CE3D77"/>
    <w:rsid w:val="00CF162E"/>
    <w:rsid w:val="00CF199F"/>
    <w:rsid w:val="00CF2620"/>
    <w:rsid w:val="00CF3700"/>
    <w:rsid w:val="00D067A0"/>
    <w:rsid w:val="00D12D58"/>
    <w:rsid w:val="00D168F3"/>
    <w:rsid w:val="00D211E3"/>
    <w:rsid w:val="00D31FFF"/>
    <w:rsid w:val="00D37EA8"/>
    <w:rsid w:val="00D46146"/>
    <w:rsid w:val="00D47E89"/>
    <w:rsid w:val="00D53F90"/>
    <w:rsid w:val="00D609B1"/>
    <w:rsid w:val="00D61EB0"/>
    <w:rsid w:val="00D62A18"/>
    <w:rsid w:val="00D7362A"/>
    <w:rsid w:val="00D7387B"/>
    <w:rsid w:val="00D771C5"/>
    <w:rsid w:val="00D85288"/>
    <w:rsid w:val="00D87292"/>
    <w:rsid w:val="00D901E3"/>
    <w:rsid w:val="00D91258"/>
    <w:rsid w:val="00DB0A93"/>
    <w:rsid w:val="00DB564F"/>
    <w:rsid w:val="00DC546C"/>
    <w:rsid w:val="00DE06E5"/>
    <w:rsid w:val="00DE0803"/>
    <w:rsid w:val="00DE1213"/>
    <w:rsid w:val="00DE7D07"/>
    <w:rsid w:val="00DF650B"/>
    <w:rsid w:val="00DF70C2"/>
    <w:rsid w:val="00E05E0A"/>
    <w:rsid w:val="00E132DA"/>
    <w:rsid w:val="00E31CE4"/>
    <w:rsid w:val="00E42D66"/>
    <w:rsid w:val="00E717A7"/>
    <w:rsid w:val="00E7183C"/>
    <w:rsid w:val="00E86A1F"/>
    <w:rsid w:val="00E86CF0"/>
    <w:rsid w:val="00EA0250"/>
    <w:rsid w:val="00EA4AA7"/>
    <w:rsid w:val="00EA5866"/>
    <w:rsid w:val="00EB296B"/>
    <w:rsid w:val="00EB485B"/>
    <w:rsid w:val="00ED300C"/>
    <w:rsid w:val="00ED5C8C"/>
    <w:rsid w:val="00EE456B"/>
    <w:rsid w:val="00EF0923"/>
    <w:rsid w:val="00EF4D55"/>
    <w:rsid w:val="00EF6579"/>
    <w:rsid w:val="00F03D98"/>
    <w:rsid w:val="00F07616"/>
    <w:rsid w:val="00F157A1"/>
    <w:rsid w:val="00F271B8"/>
    <w:rsid w:val="00F33218"/>
    <w:rsid w:val="00F36634"/>
    <w:rsid w:val="00F4304C"/>
    <w:rsid w:val="00F4433E"/>
    <w:rsid w:val="00F4543C"/>
    <w:rsid w:val="00F45456"/>
    <w:rsid w:val="00F61F3A"/>
    <w:rsid w:val="00F846BD"/>
    <w:rsid w:val="00F87924"/>
    <w:rsid w:val="00F9362D"/>
    <w:rsid w:val="00FA67CE"/>
    <w:rsid w:val="00FA78BA"/>
    <w:rsid w:val="00FB3E8A"/>
    <w:rsid w:val="00FB7E0A"/>
    <w:rsid w:val="00FC1A56"/>
    <w:rsid w:val="00FC1D69"/>
    <w:rsid w:val="00FC2722"/>
    <w:rsid w:val="00FC47CD"/>
    <w:rsid w:val="00FD1DCD"/>
    <w:rsid w:val="00FD6A14"/>
    <w:rsid w:val="00FD6E09"/>
    <w:rsid w:val="00FE34E0"/>
    <w:rsid w:val="00FE4860"/>
    <w:rsid w:val="00FE6969"/>
    <w:rsid w:val="00FE6CC1"/>
    <w:rsid w:val="00FF3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2769C"/>
  <w15:chartTrackingRefBased/>
  <w15:docId w15:val="{0B613C75-5576-42B3-95B5-6BBE5AB4A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5CA1"/>
    <w:pPr>
      <w:spacing w:after="0" w:line="240" w:lineRule="auto"/>
      <w:ind w:firstLine="709"/>
      <w:contextualSpacing/>
      <w:jc w:val="both"/>
    </w:pPr>
    <w:rPr>
      <w:rFonts w:ascii="Times New Roman" w:hAnsi="Times New Roman"/>
      <w:color w:val="000000" w:themeColor="text1"/>
      <w:sz w:val="28"/>
      <w:szCs w:val="28"/>
      <w:lang w:val="en-US"/>
    </w:rPr>
  </w:style>
  <w:style w:type="paragraph" w:styleId="10">
    <w:name w:val="heading 1"/>
    <w:basedOn w:val="a"/>
    <w:next w:val="a"/>
    <w:link w:val="11"/>
    <w:autoRedefine/>
    <w:uiPriority w:val="9"/>
    <w:qFormat/>
    <w:rsid w:val="00390E88"/>
    <w:pPr>
      <w:keepLines/>
      <w:pageBreakBefore/>
      <w:numPr>
        <w:ilvl w:val="1"/>
        <w:numId w:val="3"/>
      </w:numPr>
      <w:spacing w:after="280"/>
      <w:jc w:val="left"/>
      <w:outlineLvl w:val="0"/>
    </w:pPr>
    <w:rPr>
      <w:rFonts w:eastAsiaTheme="majorEastAsia" w:cstheme="majorBidi"/>
      <w:b/>
      <w:caps/>
      <w:color w:val="auto"/>
      <w:szCs w:val="32"/>
    </w:rPr>
  </w:style>
  <w:style w:type="paragraph" w:styleId="20">
    <w:name w:val="heading 2"/>
    <w:basedOn w:val="a"/>
    <w:next w:val="a"/>
    <w:link w:val="21"/>
    <w:autoRedefine/>
    <w:uiPriority w:val="9"/>
    <w:unhideWhenUsed/>
    <w:qFormat/>
    <w:rsid w:val="007769AB"/>
    <w:pPr>
      <w:keepNext/>
      <w:keepLines/>
      <w:widowControl w:val="0"/>
      <w:numPr>
        <w:ilvl w:val="2"/>
        <w:numId w:val="3"/>
      </w:numPr>
      <w:spacing w:before="280" w:after="280"/>
      <w:jc w:val="left"/>
      <w:outlineLvl w:val="1"/>
    </w:pPr>
    <w:rPr>
      <w:rFonts w:eastAsiaTheme="majorEastAsia" w:cstheme="majorBidi"/>
      <w:b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270D2A"/>
    <w:pPr>
      <w:keepNext/>
      <w:keepLines/>
      <w:numPr>
        <w:ilvl w:val="3"/>
        <w:numId w:val="3"/>
      </w:numPr>
      <w:spacing w:before="280"/>
      <w:ind w:left="0" w:firstLine="709"/>
      <w:jc w:val="left"/>
      <w:outlineLvl w:val="2"/>
    </w:pPr>
    <w:rPr>
      <w:rFonts w:eastAsiaTheme="majorEastAsia" w:cstheme="majorBidi"/>
      <w:color w:val="auto"/>
      <w:szCs w:val="24"/>
      <w:lang w:val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4F56A5"/>
    <w:pPr>
      <w:keepNext/>
      <w:keepLines/>
      <w:numPr>
        <w:ilvl w:val="3"/>
        <w:numId w:val="1"/>
      </w:numPr>
      <w:tabs>
        <w:tab w:val="clear" w:pos="1418"/>
      </w:tabs>
      <w:spacing w:before="280" w:after="280"/>
      <w:ind w:left="0" w:firstLine="0"/>
      <w:outlineLvl w:val="3"/>
    </w:pPr>
    <w:rPr>
      <w:rFonts w:eastAsiaTheme="majorEastAsia" w:cs="Times New Roman"/>
      <w:b/>
      <w:iCs/>
      <w:color w:val="auto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C6127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C612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C612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C612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C612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390E88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3">
    <w:name w:val="No Spacing"/>
    <w:uiPriority w:val="1"/>
    <w:qFormat/>
    <w:rsid w:val="006339A5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21">
    <w:name w:val="Заголовок 2 Знак"/>
    <w:basedOn w:val="a0"/>
    <w:link w:val="20"/>
    <w:uiPriority w:val="9"/>
    <w:rsid w:val="007769AB"/>
    <w:rPr>
      <w:rFonts w:ascii="Times New Roman" w:eastAsiaTheme="majorEastAsia" w:hAnsi="Times New Roman" w:cstheme="majorBidi"/>
      <w:b/>
      <w:color w:val="000000" w:themeColor="text1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270D2A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4F56A5"/>
    <w:rPr>
      <w:rFonts w:ascii="Times New Roman" w:eastAsiaTheme="majorEastAsia" w:hAnsi="Times New Roman" w:cs="Times New Roman"/>
      <w:b/>
      <w:iCs/>
      <w:sz w:val="28"/>
      <w:szCs w:val="28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4C6127"/>
    <w:rPr>
      <w:rFonts w:asciiTheme="majorHAnsi" w:eastAsiaTheme="majorEastAsia" w:hAnsiTheme="majorHAnsi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C6127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C6127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C612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C612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0">
    <w:name w:val="Заголовок 0"/>
    <w:basedOn w:val="10"/>
    <w:next w:val="a"/>
    <w:link w:val="00"/>
    <w:autoRedefine/>
    <w:qFormat/>
    <w:rsid w:val="004E5D1D"/>
    <w:pPr>
      <w:numPr>
        <w:ilvl w:val="0"/>
        <w:numId w:val="0"/>
      </w:numPr>
      <w:jc w:val="center"/>
    </w:pPr>
    <w:rPr>
      <w:lang w:val="ru-RU"/>
    </w:rPr>
  </w:style>
  <w:style w:type="paragraph" w:styleId="a4">
    <w:name w:val="TOC Heading"/>
    <w:basedOn w:val="10"/>
    <w:next w:val="a"/>
    <w:uiPriority w:val="39"/>
    <w:unhideWhenUsed/>
    <w:qFormat/>
    <w:rsid w:val="00F33218"/>
    <w:pPr>
      <w:keepNext/>
      <w:pageBreakBefore w:val="0"/>
      <w:numPr>
        <w:ilvl w:val="0"/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  <w:style w:type="character" w:customStyle="1" w:styleId="00">
    <w:name w:val="Заголовок 0 Знак"/>
    <w:basedOn w:val="11"/>
    <w:link w:val="0"/>
    <w:rsid w:val="004E5D1D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FE6969"/>
    <w:pPr>
      <w:tabs>
        <w:tab w:val="right" w:leader="dot" w:pos="9344"/>
      </w:tabs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56534D"/>
    <w:pPr>
      <w:tabs>
        <w:tab w:val="left" w:pos="2049"/>
        <w:tab w:val="right" w:leader="dot" w:pos="9344"/>
      </w:tabs>
      <w:ind w:left="476"/>
    </w:pPr>
  </w:style>
  <w:style w:type="paragraph" w:styleId="22">
    <w:name w:val="toc 2"/>
    <w:basedOn w:val="a"/>
    <w:next w:val="a"/>
    <w:autoRedefine/>
    <w:uiPriority w:val="39"/>
    <w:unhideWhenUsed/>
    <w:rsid w:val="00FE6969"/>
    <w:pPr>
      <w:tabs>
        <w:tab w:val="right" w:leader="dot" w:pos="9344"/>
      </w:tabs>
      <w:ind w:firstLine="227"/>
    </w:pPr>
  </w:style>
  <w:style w:type="character" w:styleId="a5">
    <w:name w:val="Hyperlink"/>
    <w:basedOn w:val="a0"/>
    <w:uiPriority w:val="99"/>
    <w:unhideWhenUsed/>
    <w:rsid w:val="00F33218"/>
    <w:rPr>
      <w:color w:val="0563C1" w:themeColor="hyperlink"/>
      <w:u w:val="single"/>
    </w:rPr>
  </w:style>
  <w:style w:type="paragraph" w:styleId="a6">
    <w:name w:val="List Paragraph"/>
    <w:basedOn w:val="a"/>
    <w:link w:val="a7"/>
    <w:uiPriority w:val="34"/>
    <w:qFormat/>
    <w:rsid w:val="00DB0A93"/>
    <w:pPr>
      <w:ind w:left="720"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8">
    <w:name w:val="Normal (Web)"/>
    <w:basedOn w:val="a"/>
    <w:uiPriority w:val="99"/>
    <w:unhideWhenUsed/>
    <w:rsid w:val="00DB0A93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9">
    <w:name w:val="header"/>
    <w:basedOn w:val="a"/>
    <w:link w:val="aa"/>
    <w:unhideWhenUsed/>
    <w:rsid w:val="00D37EA8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rsid w:val="00D37EA8"/>
    <w:rPr>
      <w:rFonts w:ascii="Times New Roman" w:hAnsi="Times New Roman"/>
      <w:color w:val="000000" w:themeColor="text1"/>
      <w:sz w:val="28"/>
    </w:rPr>
  </w:style>
  <w:style w:type="paragraph" w:styleId="ab">
    <w:name w:val="footer"/>
    <w:basedOn w:val="a"/>
    <w:link w:val="ac"/>
    <w:uiPriority w:val="99"/>
    <w:unhideWhenUsed/>
    <w:rsid w:val="00D37EA8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D37EA8"/>
    <w:rPr>
      <w:rFonts w:ascii="Times New Roman" w:hAnsi="Times New Roman"/>
      <w:color w:val="000000" w:themeColor="text1"/>
      <w:sz w:val="28"/>
    </w:rPr>
  </w:style>
  <w:style w:type="paragraph" w:styleId="ad">
    <w:name w:val="Balloon Text"/>
    <w:basedOn w:val="a"/>
    <w:link w:val="ae"/>
    <w:uiPriority w:val="99"/>
    <w:semiHidden/>
    <w:unhideWhenUsed/>
    <w:rsid w:val="00FA67CE"/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FA67CE"/>
    <w:rPr>
      <w:rFonts w:ascii="Segoe UI" w:hAnsi="Segoe UI" w:cs="Segoe UI"/>
      <w:color w:val="000000" w:themeColor="text1"/>
      <w:sz w:val="18"/>
      <w:szCs w:val="18"/>
    </w:rPr>
  </w:style>
  <w:style w:type="paragraph" w:styleId="af">
    <w:name w:val="caption"/>
    <w:basedOn w:val="a"/>
    <w:next w:val="a"/>
    <w:link w:val="af0"/>
    <w:uiPriority w:val="35"/>
    <w:unhideWhenUsed/>
    <w:qFormat/>
    <w:rsid w:val="00265284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1">
    <w:name w:val="Подпись рисунка"/>
    <w:basedOn w:val="a"/>
    <w:next w:val="a"/>
    <w:link w:val="af2"/>
    <w:qFormat/>
    <w:rsid w:val="00736EC7"/>
    <w:pPr>
      <w:spacing w:before="280" w:after="280"/>
      <w:ind w:firstLine="0"/>
      <w:jc w:val="center"/>
    </w:pPr>
  </w:style>
  <w:style w:type="paragraph" w:styleId="af3">
    <w:name w:val="Revision"/>
    <w:hidden/>
    <w:uiPriority w:val="99"/>
    <w:semiHidden/>
    <w:rsid w:val="00503FFD"/>
    <w:pPr>
      <w:spacing w:after="0" w:line="240" w:lineRule="auto"/>
    </w:pPr>
    <w:rPr>
      <w:rFonts w:ascii="Times New Roman" w:hAnsi="Times New Roman"/>
      <w:color w:val="000000" w:themeColor="text1"/>
      <w:sz w:val="28"/>
    </w:rPr>
  </w:style>
  <w:style w:type="character" w:customStyle="1" w:styleId="af0">
    <w:name w:val="Название объекта Знак"/>
    <w:basedOn w:val="a0"/>
    <w:link w:val="af"/>
    <w:uiPriority w:val="35"/>
    <w:rsid w:val="00265284"/>
    <w:rPr>
      <w:rFonts w:ascii="Times New Roman" w:hAnsi="Times New Roman"/>
      <w:i/>
      <w:iCs/>
      <w:color w:val="44546A" w:themeColor="text2"/>
      <w:sz w:val="18"/>
      <w:szCs w:val="18"/>
    </w:rPr>
  </w:style>
  <w:style w:type="character" w:customStyle="1" w:styleId="af2">
    <w:name w:val="Подпись рисунка Знак"/>
    <w:basedOn w:val="af0"/>
    <w:link w:val="af1"/>
    <w:rsid w:val="00736EC7"/>
    <w:rPr>
      <w:rFonts w:ascii="Times New Roman" w:hAnsi="Times New Roman"/>
      <w:i w:val="0"/>
      <w:iCs w:val="0"/>
      <w:color w:val="000000" w:themeColor="text1"/>
      <w:sz w:val="28"/>
      <w:szCs w:val="28"/>
      <w:lang w:val="en-US"/>
    </w:rPr>
  </w:style>
  <w:style w:type="paragraph" w:customStyle="1" w:styleId="af4">
    <w:name w:val="Заголовок (Введение)"/>
    <w:basedOn w:val="a"/>
    <w:link w:val="af5"/>
    <w:qFormat/>
    <w:rsid w:val="00C65120"/>
    <w:pPr>
      <w:ind w:firstLine="0"/>
      <w:contextualSpacing w:val="0"/>
      <w:jc w:val="center"/>
    </w:pPr>
    <w:rPr>
      <w:rFonts w:cs="Times New Roman"/>
      <w:b/>
      <w:color w:val="auto"/>
    </w:rPr>
  </w:style>
  <w:style w:type="character" w:customStyle="1" w:styleId="af5">
    <w:name w:val="Заголовок (Введение) Знак"/>
    <w:basedOn w:val="a0"/>
    <w:link w:val="af4"/>
    <w:rsid w:val="00C65120"/>
    <w:rPr>
      <w:rFonts w:ascii="Times New Roman" w:hAnsi="Times New Roman" w:cs="Times New Roman"/>
      <w:b/>
      <w:sz w:val="28"/>
      <w:szCs w:val="28"/>
    </w:rPr>
  </w:style>
  <w:style w:type="paragraph" w:customStyle="1" w:styleId="af6">
    <w:name w:val="Рисунок"/>
    <w:basedOn w:val="a"/>
    <w:link w:val="af7"/>
    <w:qFormat/>
    <w:rsid w:val="00286BA6"/>
    <w:pPr>
      <w:keepNext/>
      <w:spacing w:before="280" w:after="280"/>
      <w:ind w:firstLine="0"/>
      <w:jc w:val="center"/>
    </w:pPr>
    <w:rPr>
      <w:noProof/>
      <w:lang w:eastAsia="ru-RU"/>
    </w:rPr>
  </w:style>
  <w:style w:type="paragraph" w:customStyle="1" w:styleId="14115">
    <w:name w:val="Стиль Абзац списка + 14 пт междустрочный  множитель 115 ин"/>
    <w:basedOn w:val="a6"/>
    <w:link w:val="141150"/>
    <w:rsid w:val="00405760"/>
    <w:pPr>
      <w:ind w:left="0"/>
    </w:pPr>
    <w:rPr>
      <w:sz w:val="28"/>
      <w:szCs w:val="20"/>
      <w:lang w:val="ru-RU"/>
    </w:rPr>
  </w:style>
  <w:style w:type="character" w:customStyle="1" w:styleId="af7">
    <w:name w:val="Рисунок Знак"/>
    <w:basedOn w:val="a0"/>
    <w:link w:val="af6"/>
    <w:rsid w:val="00286BA6"/>
    <w:rPr>
      <w:rFonts w:ascii="Times New Roman" w:hAnsi="Times New Roman"/>
      <w:noProof/>
      <w:color w:val="000000" w:themeColor="text1"/>
      <w:sz w:val="28"/>
      <w:lang w:eastAsia="ru-RU"/>
    </w:rPr>
  </w:style>
  <w:style w:type="paragraph" w:customStyle="1" w:styleId="af8">
    <w:name w:val="Номер страницы кз"/>
    <w:basedOn w:val="ab"/>
    <w:link w:val="af9"/>
    <w:qFormat/>
    <w:rsid w:val="007769AB"/>
    <w:pPr>
      <w:jc w:val="right"/>
    </w:pPr>
  </w:style>
  <w:style w:type="paragraph" w:customStyle="1" w:styleId="2">
    <w:name w:val="Абзац списка 2"/>
    <w:basedOn w:val="14115"/>
    <w:link w:val="23"/>
    <w:qFormat/>
    <w:rsid w:val="005D3111"/>
    <w:pPr>
      <w:numPr>
        <w:ilvl w:val="1"/>
        <w:numId w:val="19"/>
      </w:numPr>
      <w:ind w:left="709" w:firstLine="709"/>
      <w:jc w:val="both"/>
    </w:pPr>
  </w:style>
  <w:style w:type="character" w:customStyle="1" w:styleId="af9">
    <w:name w:val="Номер страницы кз Знак"/>
    <w:basedOn w:val="ac"/>
    <w:link w:val="af8"/>
    <w:rsid w:val="007769AB"/>
    <w:rPr>
      <w:rFonts w:ascii="Times New Roman" w:hAnsi="Times New Roman"/>
      <w:color w:val="000000" w:themeColor="text1"/>
      <w:sz w:val="28"/>
      <w:szCs w:val="28"/>
      <w:lang w:val="en-US"/>
    </w:rPr>
  </w:style>
  <w:style w:type="paragraph" w:customStyle="1" w:styleId="1">
    <w:name w:val="Абзац списка 1"/>
    <w:basedOn w:val="14115"/>
    <w:link w:val="13"/>
    <w:qFormat/>
    <w:rsid w:val="001E167D"/>
    <w:pPr>
      <w:numPr>
        <w:numId w:val="19"/>
      </w:numPr>
      <w:jc w:val="both"/>
    </w:pPr>
  </w:style>
  <w:style w:type="character" w:customStyle="1" w:styleId="a7">
    <w:name w:val="Абзац списка Знак"/>
    <w:basedOn w:val="a0"/>
    <w:link w:val="a6"/>
    <w:uiPriority w:val="34"/>
    <w:rsid w:val="00405760"/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character" w:customStyle="1" w:styleId="141150">
    <w:name w:val="Стиль Абзац списка + 14 пт междустрочный  множитель 115 ин Знак"/>
    <w:basedOn w:val="a7"/>
    <w:link w:val="14115"/>
    <w:rsid w:val="00405760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customStyle="1" w:styleId="23">
    <w:name w:val="Абзац списка 2 Знак"/>
    <w:basedOn w:val="141150"/>
    <w:link w:val="2"/>
    <w:rsid w:val="005D3111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customStyle="1" w:styleId="afa">
    <w:name w:val="Код записки"/>
    <w:basedOn w:val="a"/>
    <w:link w:val="afb"/>
    <w:qFormat/>
    <w:rsid w:val="001E167D"/>
    <w:pPr>
      <w:spacing w:before="280" w:after="280"/>
      <w:ind w:firstLine="0"/>
      <w:jc w:val="left"/>
    </w:pPr>
    <w:rPr>
      <w:rFonts w:ascii="Courier New" w:hAnsi="Courier New" w:cs="Courier New"/>
      <w:noProof/>
      <w:sz w:val="24"/>
    </w:rPr>
  </w:style>
  <w:style w:type="character" w:customStyle="1" w:styleId="13">
    <w:name w:val="Абзац списка 1 Знак"/>
    <w:basedOn w:val="141150"/>
    <w:link w:val="1"/>
    <w:rsid w:val="001E167D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customStyle="1" w:styleId="afc">
    <w:name w:val="Выделение жирным"/>
    <w:basedOn w:val="1"/>
    <w:link w:val="afd"/>
    <w:rsid w:val="008F7DBB"/>
  </w:style>
  <w:style w:type="character" w:customStyle="1" w:styleId="afb">
    <w:name w:val="Код записки Знак"/>
    <w:basedOn w:val="a0"/>
    <w:link w:val="afa"/>
    <w:rsid w:val="001E167D"/>
    <w:rPr>
      <w:rFonts w:ascii="Courier New" w:hAnsi="Courier New" w:cs="Courier New"/>
      <w:noProof/>
      <w:color w:val="000000" w:themeColor="text1"/>
      <w:sz w:val="24"/>
      <w:szCs w:val="28"/>
      <w:lang w:val="en-US"/>
    </w:rPr>
  </w:style>
  <w:style w:type="character" w:customStyle="1" w:styleId="afe">
    <w:name w:val="Жирный"/>
    <w:basedOn w:val="a0"/>
    <w:uiPriority w:val="1"/>
    <w:qFormat/>
    <w:rsid w:val="00F03D98"/>
    <w:rPr>
      <w:b/>
      <w:lang w:val="ru-RU"/>
    </w:rPr>
  </w:style>
  <w:style w:type="character" w:customStyle="1" w:styleId="afd">
    <w:name w:val="Выделение жирным Знак"/>
    <w:basedOn w:val="13"/>
    <w:link w:val="afc"/>
    <w:rsid w:val="008F7DBB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paragraph" w:customStyle="1" w:styleId="aff">
    <w:name w:val="Содержание"/>
    <w:basedOn w:val="a"/>
    <w:link w:val="aff0"/>
    <w:qFormat/>
    <w:rsid w:val="00A44653"/>
    <w:pPr>
      <w:spacing w:after="280"/>
      <w:jc w:val="center"/>
    </w:pPr>
    <w:rPr>
      <w:b/>
    </w:rPr>
  </w:style>
  <w:style w:type="character" w:styleId="HTML">
    <w:name w:val="HTML Cite"/>
    <w:basedOn w:val="a0"/>
    <w:uiPriority w:val="99"/>
    <w:semiHidden/>
    <w:unhideWhenUsed/>
    <w:rsid w:val="00FA78BA"/>
    <w:rPr>
      <w:i/>
      <w:iCs/>
    </w:rPr>
  </w:style>
  <w:style w:type="character" w:customStyle="1" w:styleId="spelle">
    <w:name w:val="spelle"/>
    <w:uiPriority w:val="99"/>
    <w:rsid w:val="00315144"/>
  </w:style>
  <w:style w:type="character" w:customStyle="1" w:styleId="aff0">
    <w:name w:val="Содержание Знак"/>
    <w:basedOn w:val="a0"/>
    <w:link w:val="aff"/>
    <w:rsid w:val="00A44653"/>
    <w:rPr>
      <w:rFonts w:ascii="Times New Roman" w:hAnsi="Times New Roman"/>
      <w:b/>
      <w:color w:val="000000" w:themeColor="text1"/>
      <w:sz w:val="28"/>
      <w:szCs w:val="28"/>
      <w:lang w:val="en-US"/>
    </w:rPr>
  </w:style>
  <w:style w:type="character" w:customStyle="1" w:styleId="grame">
    <w:name w:val="grame"/>
    <w:uiPriority w:val="99"/>
    <w:rsid w:val="00315144"/>
  </w:style>
  <w:style w:type="paragraph" w:customStyle="1" w:styleId="aff1">
    <w:name w:val="код приложение"/>
    <w:basedOn w:val="a"/>
    <w:link w:val="aff2"/>
    <w:qFormat/>
    <w:rsid w:val="000C1F01"/>
    <w:pPr>
      <w:autoSpaceDE w:val="0"/>
      <w:autoSpaceDN w:val="0"/>
      <w:adjustRightInd w:val="0"/>
      <w:ind w:firstLine="0"/>
      <w:contextualSpacing w:val="0"/>
      <w:jc w:val="left"/>
    </w:pPr>
    <w:rPr>
      <w:rFonts w:ascii="Courier New" w:hAnsi="Courier New" w:cs="Courier New"/>
      <w:color w:val="000000"/>
      <w:sz w:val="16"/>
      <w:szCs w:val="16"/>
    </w:rPr>
  </w:style>
  <w:style w:type="character" w:customStyle="1" w:styleId="aff2">
    <w:name w:val="код приложение Знак"/>
    <w:basedOn w:val="a0"/>
    <w:link w:val="aff1"/>
    <w:rsid w:val="000C1F01"/>
    <w:rPr>
      <w:rFonts w:ascii="Courier New" w:hAnsi="Courier New" w:cs="Courier New"/>
      <w:color w:val="000000"/>
      <w:sz w:val="16"/>
      <w:szCs w:val="16"/>
      <w:lang w:val="en-US"/>
    </w:rPr>
  </w:style>
  <w:style w:type="paragraph" w:styleId="aff3">
    <w:name w:val="Body Text Indent"/>
    <w:basedOn w:val="a"/>
    <w:link w:val="aff4"/>
    <w:rsid w:val="00D91258"/>
    <w:pPr>
      <w:widowControl w:val="0"/>
      <w:overflowPunct w:val="0"/>
      <w:autoSpaceDE w:val="0"/>
      <w:autoSpaceDN w:val="0"/>
      <w:adjustRightInd w:val="0"/>
      <w:ind w:right="80" w:firstLine="284"/>
      <w:contextualSpacing w:val="0"/>
      <w:textAlignment w:val="baseline"/>
    </w:pPr>
    <w:rPr>
      <w:rFonts w:eastAsia="Times New Roman" w:cs="Times New Roman"/>
      <w:color w:val="auto"/>
      <w:sz w:val="24"/>
      <w:szCs w:val="20"/>
      <w:lang w:val="ru-RU" w:eastAsia="ru-RU"/>
    </w:rPr>
  </w:style>
  <w:style w:type="character" w:customStyle="1" w:styleId="aff4">
    <w:name w:val="Основной текст с отступом Знак"/>
    <w:basedOn w:val="a0"/>
    <w:link w:val="aff3"/>
    <w:rsid w:val="00D91258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14">
    <w:name w:val="Обычный1"/>
    <w:rsid w:val="00D91258"/>
    <w:pPr>
      <w:widowControl w:val="0"/>
      <w:spacing w:before="500" w:after="0" w:line="300" w:lineRule="auto"/>
      <w:ind w:left="40" w:hanging="60"/>
      <w:jc w:val="both"/>
    </w:pPr>
    <w:rPr>
      <w:rFonts w:ascii="Times New Roman" w:eastAsia="Times New Roman" w:hAnsi="Times New Roman" w:cs="Times New Roman"/>
      <w:snapToGrid w:val="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685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1.wdp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LL\Desktop\temp%20&#1089;&#1090;&#1080;&#1083;&#1080;%20&#1082;&#1091;&#1088;&#1089;&#1072;&#109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02E9F5-9E9B-43C5-BCB2-CFF4AF90A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 стили курсач.dotx</Template>
  <TotalTime>231</TotalTime>
  <Pages>11</Pages>
  <Words>11481</Words>
  <Characters>65446</Characters>
  <Application>Microsoft Office Word</Application>
  <DocSecurity>0</DocSecurity>
  <Lines>545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76774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</dc:creator>
  <cp:keywords/>
  <dc:description/>
  <cp:lastModifiedBy>Maxim Vashkevich</cp:lastModifiedBy>
  <cp:revision>5</cp:revision>
  <dcterms:created xsi:type="dcterms:W3CDTF">2019-12-25T19:05:00Z</dcterms:created>
  <dcterms:modified xsi:type="dcterms:W3CDTF">2019-12-26T11:50:00Z</dcterms:modified>
</cp:coreProperties>
</file>